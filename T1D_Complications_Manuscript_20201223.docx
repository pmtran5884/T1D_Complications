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95F33E" w14:textId="3475C76B" w:rsidR="00D3530D" w:rsidRPr="00983A0C" w:rsidRDefault="11873D1E" w:rsidP="74FD202E">
      <w:pPr>
        <w:spacing w:after="0" w:line="480" w:lineRule="auto"/>
        <w:rPr>
          <w:rFonts w:ascii="Times New Roman" w:hAnsi="Times New Roman" w:cs="Times New Roman"/>
          <w:b/>
          <w:bCs/>
          <w:sz w:val="24"/>
          <w:szCs w:val="24"/>
        </w:rPr>
      </w:pPr>
      <w:r w:rsidRPr="11873D1E">
        <w:rPr>
          <w:rFonts w:ascii="Times New Roman" w:hAnsi="Times New Roman" w:cs="Times New Roman"/>
          <w:b/>
          <w:bCs/>
          <w:sz w:val="24"/>
          <w:szCs w:val="24"/>
        </w:rPr>
        <w:t>T1DMicro</w:t>
      </w:r>
      <w:r w:rsidR="00616020">
        <w:rPr>
          <w:rFonts w:ascii="Times New Roman" w:hAnsi="Times New Roman" w:cs="Times New Roman"/>
          <w:b/>
          <w:bCs/>
          <w:sz w:val="24"/>
          <w:szCs w:val="24"/>
        </w:rPr>
        <w:t>:</w:t>
      </w:r>
      <w:r w:rsidRPr="11873D1E">
        <w:rPr>
          <w:rFonts w:ascii="Times New Roman" w:hAnsi="Times New Roman" w:cs="Times New Roman"/>
          <w:b/>
          <w:bCs/>
          <w:sz w:val="24"/>
          <w:szCs w:val="24"/>
        </w:rPr>
        <w:t xml:space="preserve"> A Clinical Risk Calculator for Type 1 Diabetes Related Microvascular Complications</w:t>
      </w:r>
    </w:p>
    <w:p w14:paraId="2373FAA0" w14:textId="018327A2" w:rsidR="74FD202E" w:rsidRDefault="4CDFFDC5" w:rsidP="74FD202E">
      <w:pPr>
        <w:spacing w:after="0" w:line="480" w:lineRule="auto"/>
        <w:rPr>
          <w:rFonts w:ascii="Times New Roman" w:hAnsi="Times New Roman" w:cs="Times New Roman"/>
          <w:b/>
          <w:bCs/>
          <w:sz w:val="24"/>
          <w:szCs w:val="24"/>
        </w:rPr>
      </w:pPr>
      <w:r w:rsidRPr="4CDFFDC5">
        <w:rPr>
          <w:rFonts w:ascii="Times New Roman" w:hAnsi="Times New Roman" w:cs="Times New Roman"/>
          <w:b/>
          <w:bCs/>
          <w:sz w:val="24"/>
          <w:szCs w:val="24"/>
        </w:rPr>
        <w:t>Running title: Risk of Diabetic Microvascular Complications</w:t>
      </w:r>
    </w:p>
    <w:p w14:paraId="64B303B1" w14:textId="39CDD98C" w:rsidR="00F55FBD" w:rsidRPr="00983A0C" w:rsidRDefault="70F7782C" w:rsidP="4B0C6C08">
      <w:pPr>
        <w:suppressLineNumbers/>
        <w:spacing w:after="0" w:line="480" w:lineRule="auto"/>
        <w:rPr>
          <w:rFonts w:ascii="Times New Roman" w:hAnsi="Times New Roman" w:cs="Times New Roman"/>
          <w:sz w:val="24"/>
          <w:szCs w:val="24"/>
          <w:vertAlign w:val="superscript"/>
          <w:lang w:bidi="en-US"/>
        </w:rPr>
      </w:pPr>
      <w:r w:rsidRPr="70F7782C">
        <w:rPr>
          <w:rFonts w:ascii="Times New Roman" w:hAnsi="Times New Roman" w:cs="Times New Roman"/>
          <w:sz w:val="24"/>
          <w:szCs w:val="24"/>
          <w:lang w:bidi="en-US"/>
        </w:rPr>
        <w:t xml:space="preserve">Paul Minh </w:t>
      </w:r>
      <w:proofErr w:type="spellStart"/>
      <w:r w:rsidRPr="70F7782C">
        <w:rPr>
          <w:rFonts w:ascii="Times New Roman" w:hAnsi="Times New Roman" w:cs="Times New Roman"/>
          <w:sz w:val="24"/>
          <w:szCs w:val="24"/>
          <w:lang w:bidi="en-US"/>
        </w:rPr>
        <w:t>Huy</w:t>
      </w:r>
      <w:proofErr w:type="spellEnd"/>
      <w:r w:rsidRPr="70F7782C">
        <w:rPr>
          <w:rFonts w:ascii="Times New Roman" w:hAnsi="Times New Roman" w:cs="Times New Roman"/>
          <w:sz w:val="24"/>
          <w:szCs w:val="24"/>
          <w:lang w:bidi="en-US"/>
        </w:rPr>
        <w:t xml:space="preserve"> Tran, PhD</w:t>
      </w:r>
      <w:r w:rsidRPr="70F7782C">
        <w:rPr>
          <w:rFonts w:ascii="Times New Roman" w:hAnsi="Times New Roman" w:cs="Times New Roman"/>
          <w:sz w:val="24"/>
          <w:szCs w:val="24"/>
          <w:vertAlign w:val="superscript"/>
          <w:lang w:bidi="en-US"/>
        </w:rPr>
        <w:t>1*</w:t>
      </w:r>
      <w:r w:rsidRPr="70F7782C">
        <w:rPr>
          <w:rFonts w:ascii="Times New Roman" w:hAnsi="Times New Roman" w:cs="Times New Roman"/>
          <w:sz w:val="24"/>
          <w:szCs w:val="24"/>
          <w:lang w:bidi="en-US"/>
        </w:rPr>
        <w:t xml:space="preserve">, Sharad Purohit, PhD </w:t>
      </w:r>
      <w:r w:rsidRPr="70F7782C">
        <w:rPr>
          <w:rFonts w:ascii="Times New Roman" w:hAnsi="Times New Roman" w:cs="Times New Roman"/>
          <w:sz w:val="24"/>
          <w:szCs w:val="24"/>
          <w:vertAlign w:val="superscript"/>
          <w:lang w:bidi="en-US"/>
        </w:rPr>
        <w:t>1,2,3*</w:t>
      </w:r>
      <w:r w:rsidRPr="70F7782C">
        <w:rPr>
          <w:rFonts w:ascii="Times New Roman" w:hAnsi="Times New Roman" w:cs="Times New Roman"/>
          <w:sz w:val="24"/>
          <w:szCs w:val="24"/>
          <w:lang w:bidi="en-US"/>
        </w:rPr>
        <w:t>, Lynn Kim Hoang Tran</w:t>
      </w:r>
      <w:ins w:id="0" w:author="Purohit, Sharad" w:date="2021-01-14T08:06:00Z">
        <w:r w:rsidR="00FE460C">
          <w:rPr>
            <w:rFonts w:ascii="Times New Roman" w:hAnsi="Times New Roman" w:cs="Times New Roman"/>
            <w:sz w:val="24"/>
            <w:szCs w:val="24"/>
            <w:lang w:bidi="en-US"/>
          </w:rPr>
          <w:t>,</w:t>
        </w:r>
      </w:ins>
      <w:r w:rsidRPr="70F7782C">
        <w:rPr>
          <w:rFonts w:ascii="Times New Roman" w:hAnsi="Times New Roman" w:cs="Times New Roman"/>
          <w:sz w:val="24"/>
          <w:szCs w:val="24"/>
          <w:lang w:bidi="en-US"/>
        </w:rPr>
        <w:t xml:space="preserve"> PhD </w:t>
      </w:r>
      <w:r w:rsidRPr="70F7782C">
        <w:rPr>
          <w:rFonts w:ascii="Times New Roman" w:hAnsi="Times New Roman" w:cs="Times New Roman"/>
          <w:sz w:val="24"/>
          <w:szCs w:val="24"/>
          <w:vertAlign w:val="superscript"/>
          <w:lang w:bidi="en-US"/>
        </w:rPr>
        <w:t>1</w:t>
      </w:r>
      <w:r w:rsidRPr="70F7782C">
        <w:rPr>
          <w:rFonts w:ascii="Times New Roman" w:hAnsi="Times New Roman" w:cs="Times New Roman"/>
          <w:sz w:val="24"/>
          <w:szCs w:val="24"/>
          <w:lang w:bidi="en-US"/>
        </w:rPr>
        <w:t>, bin Satter Khaled, MD</w:t>
      </w:r>
      <w:r w:rsidRPr="70F7782C">
        <w:rPr>
          <w:rFonts w:ascii="Times New Roman" w:hAnsi="Times New Roman" w:cs="Times New Roman"/>
          <w:sz w:val="24"/>
          <w:szCs w:val="24"/>
          <w:vertAlign w:val="superscript"/>
          <w:lang w:bidi="en-US"/>
        </w:rPr>
        <w:t>1</w:t>
      </w:r>
      <w:r w:rsidRPr="70F7782C">
        <w:rPr>
          <w:rFonts w:ascii="Times New Roman" w:hAnsi="Times New Roman" w:cs="Times New Roman"/>
          <w:sz w:val="24"/>
          <w:szCs w:val="24"/>
          <w:lang w:bidi="en-US"/>
        </w:rPr>
        <w:t xml:space="preserve">, Wenbo Zhi, PhD </w:t>
      </w:r>
      <w:r w:rsidRPr="70F7782C">
        <w:rPr>
          <w:rFonts w:ascii="Times New Roman" w:hAnsi="Times New Roman" w:cs="Times New Roman"/>
          <w:sz w:val="24"/>
          <w:szCs w:val="24"/>
          <w:vertAlign w:val="superscript"/>
          <w:lang w:bidi="en-US"/>
        </w:rPr>
        <w:t>1,2</w:t>
      </w:r>
      <w:r w:rsidRPr="70F7782C">
        <w:rPr>
          <w:rFonts w:ascii="Times New Roman" w:hAnsi="Times New Roman" w:cs="Times New Roman"/>
          <w:sz w:val="24"/>
          <w:szCs w:val="24"/>
          <w:lang w:bidi="en-US"/>
        </w:rPr>
        <w:t>, Shan Bai, MS</w:t>
      </w:r>
      <w:r w:rsidRPr="70F7782C">
        <w:rPr>
          <w:rFonts w:ascii="Times New Roman" w:hAnsi="Times New Roman" w:cs="Times New Roman"/>
          <w:sz w:val="24"/>
          <w:szCs w:val="24"/>
          <w:vertAlign w:val="superscript"/>
          <w:lang w:bidi="en-US"/>
        </w:rPr>
        <w:t>1</w:t>
      </w:r>
      <w:r w:rsidRPr="70F7782C">
        <w:rPr>
          <w:rFonts w:ascii="Times New Roman" w:hAnsi="Times New Roman" w:cs="Times New Roman"/>
          <w:sz w:val="24"/>
          <w:szCs w:val="24"/>
          <w:lang w:bidi="en-US"/>
        </w:rPr>
        <w:t>, Diane Hopkins, MS</w:t>
      </w:r>
      <w:r w:rsidRPr="70F7782C">
        <w:rPr>
          <w:rFonts w:ascii="Times New Roman" w:hAnsi="Times New Roman" w:cs="Times New Roman"/>
          <w:sz w:val="24"/>
          <w:szCs w:val="24"/>
          <w:vertAlign w:val="superscript"/>
          <w:lang w:bidi="en-US"/>
        </w:rPr>
        <w:t>1</w:t>
      </w:r>
      <w:r w:rsidRPr="70F7782C">
        <w:rPr>
          <w:rFonts w:ascii="Times New Roman" w:hAnsi="Times New Roman" w:cs="Times New Roman"/>
          <w:sz w:val="24"/>
          <w:szCs w:val="24"/>
          <w:lang w:bidi="en-US"/>
        </w:rPr>
        <w:t xml:space="preserve">, </w:t>
      </w:r>
      <w:ins w:id="1" w:author="Sharad Purohit" w:date="2021-01-14T13:04:00Z">
        <w:r w:rsidRPr="70F7782C">
          <w:rPr>
            <w:rFonts w:ascii="Times New Roman" w:hAnsi="Times New Roman" w:cs="Times New Roman"/>
            <w:sz w:val="24"/>
            <w:szCs w:val="24"/>
            <w:lang w:bidi="en-US"/>
          </w:rPr>
          <w:t xml:space="preserve">Melissa </w:t>
        </w:r>
      </w:ins>
      <w:r w:rsidR="00FE460C" w:rsidRPr="70F7782C">
        <w:rPr>
          <w:rFonts w:ascii="Times New Roman" w:hAnsi="Times New Roman" w:cs="Times New Roman"/>
          <w:sz w:val="24"/>
          <w:szCs w:val="24"/>
          <w:lang w:bidi="en-US"/>
        </w:rPr>
        <w:t>Gardiner</w:t>
      </w:r>
      <w:ins w:id="2" w:author="Sharad Purohit" w:date="2021-01-14T13:04:00Z">
        <w:r w:rsidRPr="70F7782C">
          <w:rPr>
            <w:rFonts w:ascii="Times New Roman" w:hAnsi="Times New Roman" w:cs="Times New Roman"/>
            <w:sz w:val="24"/>
            <w:szCs w:val="24"/>
            <w:lang w:bidi="en-US"/>
          </w:rPr>
          <w:t>, BS</w:t>
        </w:r>
        <w:r w:rsidRPr="00FE460C">
          <w:rPr>
            <w:rFonts w:ascii="Times New Roman" w:hAnsi="Times New Roman" w:cs="Times New Roman"/>
            <w:sz w:val="24"/>
            <w:szCs w:val="24"/>
            <w:vertAlign w:val="superscript"/>
            <w:lang w:bidi="en-US"/>
            <w:rPrChange w:id="3" w:author="Purohit, Sharad" w:date="2021-01-14T08:05:00Z">
              <w:rPr>
                <w:rFonts w:ascii="Times New Roman" w:hAnsi="Times New Roman" w:cs="Times New Roman"/>
                <w:sz w:val="24"/>
                <w:szCs w:val="24"/>
                <w:lang w:bidi="en-US"/>
              </w:rPr>
            </w:rPrChange>
          </w:rPr>
          <w:t>1</w:t>
        </w:r>
        <w:r w:rsidRPr="70F7782C">
          <w:rPr>
            <w:rFonts w:ascii="Times New Roman" w:hAnsi="Times New Roman" w:cs="Times New Roman"/>
            <w:sz w:val="24"/>
            <w:szCs w:val="24"/>
            <w:lang w:bidi="en-US"/>
          </w:rPr>
          <w:t>,</w:t>
        </w:r>
      </w:ins>
      <w:r w:rsidRPr="70F7782C">
        <w:rPr>
          <w:rFonts w:ascii="Times New Roman" w:hAnsi="Times New Roman" w:cs="Times New Roman"/>
          <w:sz w:val="24"/>
          <w:szCs w:val="24"/>
          <w:lang w:bidi="en-US"/>
        </w:rPr>
        <w:t>Jennifer Bryant</w:t>
      </w:r>
      <w:ins w:id="4" w:author="Sharad Purohit" w:date="2021-01-14T13:04:00Z">
        <w:r w:rsidRPr="70F7782C">
          <w:rPr>
            <w:rFonts w:ascii="Times New Roman" w:hAnsi="Times New Roman" w:cs="Times New Roman"/>
            <w:sz w:val="24"/>
            <w:szCs w:val="24"/>
            <w:lang w:bidi="en-US"/>
          </w:rPr>
          <w:t>,</w:t>
        </w:r>
      </w:ins>
      <w:r w:rsidRPr="70F7782C">
        <w:rPr>
          <w:rFonts w:ascii="Times New Roman" w:hAnsi="Times New Roman" w:cs="Times New Roman"/>
          <w:sz w:val="24"/>
          <w:szCs w:val="24"/>
          <w:lang w:bidi="en-US"/>
        </w:rPr>
        <w:t xml:space="preserve"> BS</w:t>
      </w:r>
      <w:r w:rsidRPr="70F7782C">
        <w:rPr>
          <w:rFonts w:ascii="Times New Roman" w:hAnsi="Times New Roman" w:cs="Times New Roman"/>
          <w:sz w:val="24"/>
          <w:szCs w:val="24"/>
          <w:vertAlign w:val="superscript"/>
          <w:lang w:bidi="en-US"/>
        </w:rPr>
        <w:t>1</w:t>
      </w:r>
      <w:r w:rsidRPr="70F7782C">
        <w:rPr>
          <w:rFonts w:ascii="Times New Roman" w:hAnsi="Times New Roman" w:cs="Times New Roman"/>
          <w:sz w:val="24"/>
          <w:szCs w:val="24"/>
          <w:lang w:bidi="en-US"/>
        </w:rPr>
        <w:t>, Risa Bernard</w:t>
      </w:r>
      <w:ins w:id="5" w:author="Sharad Purohit" w:date="2021-01-14T13:04:00Z">
        <w:r w:rsidRPr="70F7782C">
          <w:rPr>
            <w:rFonts w:ascii="Times New Roman" w:hAnsi="Times New Roman" w:cs="Times New Roman"/>
            <w:sz w:val="24"/>
            <w:szCs w:val="24"/>
            <w:lang w:bidi="en-US"/>
          </w:rPr>
          <w:t>,</w:t>
        </w:r>
      </w:ins>
      <w:r w:rsidRPr="70F7782C">
        <w:rPr>
          <w:rFonts w:ascii="Times New Roman" w:hAnsi="Times New Roman" w:cs="Times New Roman"/>
          <w:sz w:val="24"/>
          <w:szCs w:val="24"/>
          <w:lang w:bidi="en-US"/>
        </w:rPr>
        <w:t xml:space="preserve"> BS</w:t>
      </w:r>
      <w:r w:rsidRPr="70F7782C">
        <w:rPr>
          <w:rFonts w:ascii="Times New Roman" w:hAnsi="Times New Roman" w:cs="Times New Roman"/>
          <w:sz w:val="24"/>
          <w:szCs w:val="24"/>
          <w:vertAlign w:val="superscript"/>
          <w:lang w:bidi="en-US"/>
        </w:rPr>
        <w:t>1</w:t>
      </w:r>
      <w:r w:rsidRPr="70F7782C">
        <w:rPr>
          <w:rFonts w:ascii="Times New Roman" w:hAnsi="Times New Roman" w:cs="Times New Roman"/>
          <w:sz w:val="24"/>
          <w:szCs w:val="24"/>
          <w:lang w:bidi="en-US"/>
        </w:rPr>
        <w:t xml:space="preserve">, </w:t>
      </w:r>
      <w:del w:id="6" w:author="Sharad Purohit" w:date="2021-01-14T13:05:00Z">
        <w:r w:rsidR="4B0C6C08" w:rsidRPr="70F7782C" w:rsidDel="70F7782C">
          <w:rPr>
            <w:rFonts w:ascii="Times New Roman" w:hAnsi="Times New Roman" w:cs="Times New Roman"/>
            <w:sz w:val="24"/>
            <w:szCs w:val="24"/>
            <w:lang w:bidi="en-US"/>
          </w:rPr>
          <w:delText>Katherine Silvis BS</w:delText>
        </w:r>
        <w:r w:rsidR="4B0C6C08" w:rsidRPr="70F7782C" w:rsidDel="70F7782C">
          <w:rPr>
            <w:rFonts w:ascii="Times New Roman" w:hAnsi="Times New Roman" w:cs="Times New Roman"/>
            <w:sz w:val="24"/>
            <w:szCs w:val="24"/>
            <w:vertAlign w:val="superscript"/>
            <w:lang w:bidi="en-US"/>
          </w:rPr>
          <w:delText>1</w:delText>
        </w:r>
        <w:r w:rsidR="4B0C6C08" w:rsidRPr="70F7782C" w:rsidDel="70F7782C">
          <w:rPr>
            <w:rFonts w:ascii="Times New Roman" w:hAnsi="Times New Roman" w:cs="Times New Roman"/>
            <w:sz w:val="24"/>
            <w:szCs w:val="24"/>
            <w:lang w:bidi="en-US"/>
          </w:rPr>
          <w:delText>,</w:delText>
        </w:r>
      </w:del>
      <w:ins w:id="7" w:author="Sharad Purohit" w:date="2021-01-14T13:05:00Z">
        <w:r w:rsidRPr="70F7782C">
          <w:rPr>
            <w:rFonts w:ascii="Times New Roman" w:hAnsi="Times New Roman" w:cs="Times New Roman"/>
            <w:sz w:val="24"/>
            <w:szCs w:val="24"/>
            <w:lang w:bidi="en-US"/>
          </w:rPr>
          <w:t>,</w:t>
        </w:r>
      </w:ins>
      <w:r w:rsidRPr="70F7782C">
        <w:rPr>
          <w:rFonts w:ascii="Times New Roman" w:hAnsi="Times New Roman" w:cs="Times New Roman"/>
          <w:sz w:val="24"/>
          <w:szCs w:val="24"/>
          <w:lang w:bidi="en-US"/>
        </w:rPr>
        <w:t xml:space="preserve"> Bruce Bode, MD</w:t>
      </w:r>
      <w:r w:rsidRPr="70F7782C">
        <w:rPr>
          <w:rFonts w:ascii="Times New Roman" w:hAnsi="Times New Roman" w:cs="Times New Roman"/>
          <w:sz w:val="24"/>
          <w:szCs w:val="24"/>
          <w:vertAlign w:val="superscript"/>
          <w:lang w:bidi="en-US"/>
        </w:rPr>
        <w:t>4</w:t>
      </w:r>
      <w:r w:rsidRPr="70F7782C">
        <w:rPr>
          <w:rFonts w:ascii="Times New Roman" w:hAnsi="Times New Roman" w:cs="Times New Roman"/>
          <w:sz w:val="24"/>
          <w:szCs w:val="24"/>
          <w:lang w:bidi="en-US"/>
        </w:rPr>
        <w:t>, John Chip Reed, MD</w:t>
      </w:r>
      <w:r w:rsidRPr="70F7782C">
        <w:rPr>
          <w:rFonts w:ascii="Times New Roman" w:hAnsi="Times New Roman" w:cs="Times New Roman"/>
          <w:sz w:val="24"/>
          <w:szCs w:val="24"/>
          <w:vertAlign w:val="superscript"/>
          <w:lang w:bidi="en-US"/>
        </w:rPr>
        <w:t>5</w:t>
      </w:r>
      <w:r w:rsidRPr="70F7782C">
        <w:rPr>
          <w:rFonts w:ascii="Times New Roman" w:hAnsi="Times New Roman" w:cs="Times New Roman"/>
          <w:sz w:val="24"/>
          <w:szCs w:val="24"/>
          <w:lang w:bidi="en-US"/>
        </w:rPr>
        <w:t>, and Jin-Xiong She</w:t>
      </w:r>
      <w:ins w:id="8" w:author="Sharad Purohit" w:date="2021-01-14T13:05:00Z">
        <w:r w:rsidRPr="70F7782C">
          <w:rPr>
            <w:rFonts w:ascii="Times New Roman" w:hAnsi="Times New Roman" w:cs="Times New Roman"/>
            <w:sz w:val="24"/>
            <w:szCs w:val="24"/>
            <w:lang w:bidi="en-US"/>
          </w:rPr>
          <w:t>,</w:t>
        </w:r>
      </w:ins>
      <w:r w:rsidRPr="70F7782C">
        <w:rPr>
          <w:rFonts w:ascii="Times New Roman" w:hAnsi="Times New Roman" w:cs="Times New Roman"/>
          <w:sz w:val="24"/>
          <w:szCs w:val="24"/>
          <w:lang w:bidi="en-US"/>
        </w:rPr>
        <w:t xml:space="preserve"> PhD</w:t>
      </w:r>
      <w:r w:rsidRPr="70F7782C">
        <w:rPr>
          <w:rFonts w:ascii="Times New Roman" w:hAnsi="Times New Roman" w:cs="Times New Roman"/>
          <w:sz w:val="24"/>
          <w:szCs w:val="24"/>
          <w:vertAlign w:val="superscript"/>
          <w:lang w:bidi="en-US"/>
        </w:rPr>
        <w:t>1,2</w:t>
      </w:r>
    </w:p>
    <w:p w14:paraId="608C21CF" w14:textId="5C2B58CC" w:rsidR="00491758" w:rsidRPr="00983A0C" w:rsidRDefault="00491758" w:rsidP="00983A0C">
      <w:pPr>
        <w:rPr>
          <w:rFonts w:ascii="Times New Roman" w:hAnsi="Times New Roman" w:cs="Times New Roman"/>
          <w:sz w:val="24"/>
          <w:szCs w:val="24"/>
        </w:rPr>
      </w:pPr>
      <w:r w:rsidRPr="00983A0C">
        <w:rPr>
          <w:rFonts w:ascii="Times New Roman" w:hAnsi="Times New Roman" w:cs="Times New Roman"/>
          <w:sz w:val="24"/>
          <w:szCs w:val="24"/>
          <w:vertAlign w:val="superscript"/>
        </w:rPr>
        <w:t>1</w:t>
      </w:r>
      <w:r w:rsidRPr="00983A0C">
        <w:rPr>
          <w:rFonts w:ascii="Times New Roman" w:hAnsi="Times New Roman" w:cs="Times New Roman"/>
          <w:sz w:val="24"/>
          <w:szCs w:val="24"/>
        </w:rPr>
        <w:t>Center for Biotechnology and Genomic Medicine; Medical College of Georgia, Augusta University, 1120, 15</w:t>
      </w:r>
      <w:r w:rsidRPr="00983A0C">
        <w:rPr>
          <w:rFonts w:ascii="Times New Roman" w:hAnsi="Times New Roman" w:cs="Times New Roman"/>
          <w:sz w:val="24"/>
          <w:szCs w:val="24"/>
          <w:vertAlign w:val="superscript"/>
        </w:rPr>
        <w:t>th</w:t>
      </w:r>
      <w:r w:rsidRPr="00983A0C">
        <w:rPr>
          <w:rFonts w:ascii="Times New Roman" w:hAnsi="Times New Roman" w:cs="Times New Roman"/>
          <w:sz w:val="24"/>
          <w:szCs w:val="24"/>
        </w:rPr>
        <w:t xml:space="preserve"> St, Augusta GA 30912, USA; </w:t>
      </w:r>
    </w:p>
    <w:p w14:paraId="7AF9F98F" w14:textId="4A55D95E" w:rsidR="00491758" w:rsidRPr="00983A0C" w:rsidRDefault="00491758" w:rsidP="00983A0C">
      <w:pPr>
        <w:rPr>
          <w:rFonts w:ascii="Times New Roman" w:hAnsi="Times New Roman" w:cs="Times New Roman"/>
          <w:sz w:val="24"/>
          <w:szCs w:val="24"/>
        </w:rPr>
      </w:pPr>
      <w:r w:rsidRPr="00983A0C">
        <w:rPr>
          <w:rFonts w:ascii="Times New Roman" w:hAnsi="Times New Roman" w:cs="Times New Roman"/>
          <w:sz w:val="24"/>
          <w:szCs w:val="24"/>
          <w:vertAlign w:val="superscript"/>
        </w:rPr>
        <w:t>2</w:t>
      </w:r>
      <w:r w:rsidRPr="00983A0C">
        <w:rPr>
          <w:rFonts w:ascii="Times New Roman" w:hAnsi="Times New Roman" w:cs="Times New Roman"/>
          <w:sz w:val="24"/>
          <w:szCs w:val="24"/>
        </w:rPr>
        <w:t>Department of Obstetrics and Gynecology, Medical College of Georgia, Augusta University, 1120, 15</w:t>
      </w:r>
      <w:r w:rsidRPr="00983A0C">
        <w:rPr>
          <w:rFonts w:ascii="Times New Roman" w:hAnsi="Times New Roman" w:cs="Times New Roman"/>
          <w:sz w:val="24"/>
          <w:szCs w:val="24"/>
          <w:vertAlign w:val="superscript"/>
        </w:rPr>
        <w:t>th</w:t>
      </w:r>
      <w:r w:rsidRPr="00983A0C">
        <w:rPr>
          <w:rFonts w:ascii="Times New Roman" w:hAnsi="Times New Roman" w:cs="Times New Roman"/>
          <w:sz w:val="24"/>
          <w:szCs w:val="24"/>
        </w:rPr>
        <w:t xml:space="preserve"> St, Augusta GA 30912, USA</w:t>
      </w:r>
    </w:p>
    <w:p w14:paraId="62E7CA59" w14:textId="43949D5C" w:rsidR="00491758" w:rsidRPr="00983A0C" w:rsidRDefault="00491758" w:rsidP="00983A0C">
      <w:pPr>
        <w:rPr>
          <w:rFonts w:ascii="Times New Roman" w:hAnsi="Times New Roman" w:cs="Times New Roman"/>
          <w:sz w:val="24"/>
          <w:szCs w:val="24"/>
        </w:rPr>
      </w:pPr>
      <w:r w:rsidRPr="00983A0C">
        <w:rPr>
          <w:rFonts w:ascii="Times New Roman" w:hAnsi="Times New Roman" w:cs="Times New Roman"/>
          <w:sz w:val="24"/>
          <w:szCs w:val="24"/>
          <w:vertAlign w:val="superscript"/>
        </w:rPr>
        <w:t>3</w:t>
      </w:r>
      <w:r w:rsidRPr="00983A0C">
        <w:rPr>
          <w:rFonts w:ascii="Times New Roman" w:hAnsi="Times New Roman" w:cs="Times New Roman"/>
          <w:sz w:val="24"/>
          <w:szCs w:val="24"/>
        </w:rPr>
        <w:t>Department of Undergraduate Health Professionals, College of Allied Health Sciences, Augusta University, 1120, 15</w:t>
      </w:r>
      <w:r w:rsidRPr="00983A0C">
        <w:rPr>
          <w:rFonts w:ascii="Times New Roman" w:hAnsi="Times New Roman" w:cs="Times New Roman"/>
          <w:sz w:val="24"/>
          <w:szCs w:val="24"/>
          <w:vertAlign w:val="superscript"/>
        </w:rPr>
        <w:t>th</w:t>
      </w:r>
      <w:r w:rsidRPr="00983A0C">
        <w:rPr>
          <w:rFonts w:ascii="Times New Roman" w:hAnsi="Times New Roman" w:cs="Times New Roman"/>
          <w:sz w:val="24"/>
          <w:szCs w:val="24"/>
        </w:rPr>
        <w:t xml:space="preserve"> St, Augusta GA 30912, USA</w:t>
      </w:r>
    </w:p>
    <w:p w14:paraId="714AABA5" w14:textId="22BDBB1A" w:rsidR="00491758" w:rsidRPr="00983A0C" w:rsidRDefault="00491758" w:rsidP="00983A0C">
      <w:pPr>
        <w:rPr>
          <w:rFonts w:ascii="Times New Roman" w:hAnsi="Times New Roman" w:cs="Times New Roman"/>
          <w:sz w:val="24"/>
          <w:szCs w:val="24"/>
        </w:rPr>
      </w:pPr>
      <w:r w:rsidRPr="00983A0C">
        <w:rPr>
          <w:rFonts w:ascii="Times New Roman" w:hAnsi="Times New Roman" w:cs="Times New Roman"/>
          <w:sz w:val="24"/>
          <w:szCs w:val="24"/>
          <w:vertAlign w:val="superscript"/>
        </w:rPr>
        <w:t>4</w:t>
      </w:r>
      <w:r w:rsidRPr="00983A0C">
        <w:rPr>
          <w:rFonts w:ascii="Times New Roman" w:hAnsi="Times New Roman" w:cs="Times New Roman"/>
          <w:sz w:val="24"/>
          <w:szCs w:val="24"/>
        </w:rPr>
        <w:t>Atlanta Diabetes Associates, Atlanta, GA, USA;</w:t>
      </w:r>
    </w:p>
    <w:p w14:paraId="37A47066" w14:textId="4167D47C" w:rsidR="00491758" w:rsidRPr="00983A0C" w:rsidRDefault="0031731A" w:rsidP="00983A0C">
      <w:pPr>
        <w:rPr>
          <w:rFonts w:ascii="Times New Roman" w:hAnsi="Times New Roman" w:cs="Times New Roman"/>
          <w:sz w:val="24"/>
          <w:szCs w:val="24"/>
        </w:rPr>
      </w:pPr>
      <w:r>
        <w:rPr>
          <w:rFonts w:ascii="Times New Roman" w:hAnsi="Times New Roman" w:cs="Times New Roman"/>
          <w:sz w:val="24"/>
          <w:szCs w:val="24"/>
          <w:vertAlign w:val="superscript"/>
        </w:rPr>
        <w:t>5</w:t>
      </w:r>
      <w:r w:rsidR="00491758" w:rsidRPr="00983A0C">
        <w:rPr>
          <w:rFonts w:ascii="Times New Roman" w:hAnsi="Times New Roman" w:cs="Times New Roman"/>
          <w:sz w:val="24"/>
          <w:szCs w:val="24"/>
        </w:rPr>
        <w:t>Southeastern Endocrine and Diabetes, Atlanta, GA, USA;</w:t>
      </w:r>
    </w:p>
    <w:p w14:paraId="2B0B7E1A" w14:textId="09A7938A" w:rsidR="00F55FBD" w:rsidRPr="00983A0C" w:rsidRDefault="00983A0C" w:rsidP="00983A0C">
      <w:pPr>
        <w:rPr>
          <w:rFonts w:ascii="Times New Roman" w:hAnsi="Times New Roman" w:cs="Times New Roman"/>
          <w:sz w:val="24"/>
          <w:szCs w:val="24"/>
        </w:rPr>
      </w:pPr>
      <w:r w:rsidRPr="00983A0C">
        <w:rPr>
          <w:rFonts w:ascii="Times New Roman" w:hAnsi="Times New Roman" w:cs="Times New Roman"/>
          <w:sz w:val="24"/>
          <w:szCs w:val="24"/>
          <w:vertAlign w:val="superscript"/>
        </w:rPr>
        <w:t>*</w:t>
      </w:r>
      <w:r w:rsidR="00F55FBD" w:rsidRPr="00983A0C">
        <w:rPr>
          <w:rFonts w:ascii="Times New Roman" w:hAnsi="Times New Roman" w:cs="Times New Roman"/>
          <w:sz w:val="24"/>
          <w:szCs w:val="24"/>
        </w:rPr>
        <w:t>These authors contributed equally to this work</w:t>
      </w:r>
    </w:p>
    <w:p w14:paraId="4AB5B036" w14:textId="0188742F" w:rsidR="00F12F79" w:rsidRPr="00983A0C" w:rsidRDefault="00F12F79" w:rsidP="00D3530D">
      <w:pPr>
        <w:tabs>
          <w:tab w:val="left" w:pos="3828"/>
        </w:tabs>
        <w:spacing w:line="240" w:lineRule="auto"/>
        <w:rPr>
          <w:rFonts w:ascii="Times New Roman" w:hAnsi="Times New Roman" w:cs="Times New Roman"/>
          <w:sz w:val="24"/>
          <w:szCs w:val="24"/>
        </w:rPr>
      </w:pPr>
    </w:p>
    <w:p w14:paraId="01938041" w14:textId="77777777" w:rsidR="00F55FBD" w:rsidRPr="00983A0C" w:rsidRDefault="00F55FBD" w:rsidP="00276F89">
      <w:pPr>
        <w:rPr>
          <w:rFonts w:ascii="Times New Roman" w:hAnsi="Times New Roman" w:cs="Times New Roman"/>
          <w:b/>
          <w:sz w:val="24"/>
          <w:szCs w:val="24"/>
        </w:rPr>
      </w:pPr>
    </w:p>
    <w:p w14:paraId="55E597B5" w14:textId="5E83870F" w:rsidR="00F55FBD" w:rsidRDefault="00F55FBD" w:rsidP="00276F89">
      <w:pPr>
        <w:rPr>
          <w:rFonts w:ascii="Times New Roman" w:hAnsi="Times New Roman" w:cs="Times New Roman"/>
          <w:b/>
          <w:sz w:val="24"/>
          <w:szCs w:val="24"/>
        </w:rPr>
      </w:pPr>
    </w:p>
    <w:p w14:paraId="76E13A17" w14:textId="4234A979" w:rsidR="0052351E" w:rsidRDefault="0052351E" w:rsidP="00276F89">
      <w:pPr>
        <w:rPr>
          <w:rFonts w:ascii="Times New Roman" w:hAnsi="Times New Roman" w:cs="Times New Roman"/>
          <w:b/>
          <w:sz w:val="24"/>
          <w:szCs w:val="24"/>
        </w:rPr>
      </w:pPr>
    </w:p>
    <w:p w14:paraId="06ECAFF6" w14:textId="77777777" w:rsidR="0052351E" w:rsidRPr="00983A0C" w:rsidRDefault="0052351E" w:rsidP="00276F89">
      <w:pPr>
        <w:rPr>
          <w:rFonts w:ascii="Times New Roman" w:hAnsi="Times New Roman" w:cs="Times New Roman"/>
          <w:b/>
          <w:sz w:val="24"/>
          <w:szCs w:val="24"/>
        </w:rPr>
      </w:pPr>
    </w:p>
    <w:p w14:paraId="18C6CEFC" w14:textId="77777777" w:rsidR="00F55FBD" w:rsidRPr="00983A0C" w:rsidRDefault="00F55FBD" w:rsidP="00276F89">
      <w:pPr>
        <w:rPr>
          <w:rFonts w:ascii="Times New Roman" w:hAnsi="Times New Roman" w:cs="Times New Roman"/>
          <w:b/>
          <w:sz w:val="24"/>
          <w:szCs w:val="24"/>
        </w:rPr>
      </w:pPr>
    </w:p>
    <w:p w14:paraId="3735F217" w14:textId="0FDC37FE" w:rsidR="00E22B9F" w:rsidRPr="00983A0C" w:rsidRDefault="00F12F79" w:rsidP="00276F89">
      <w:pPr>
        <w:rPr>
          <w:rFonts w:ascii="Times New Roman" w:hAnsi="Times New Roman" w:cs="Times New Roman"/>
          <w:sz w:val="24"/>
          <w:szCs w:val="24"/>
        </w:rPr>
      </w:pPr>
      <w:r w:rsidRPr="00983A0C">
        <w:rPr>
          <w:rFonts w:ascii="Times New Roman" w:hAnsi="Times New Roman" w:cs="Times New Roman"/>
          <w:b/>
          <w:sz w:val="24"/>
          <w:szCs w:val="24"/>
        </w:rPr>
        <w:t>Correspondence</w:t>
      </w:r>
      <w:r w:rsidR="00E22B9F" w:rsidRPr="00983A0C">
        <w:rPr>
          <w:rFonts w:ascii="Times New Roman" w:hAnsi="Times New Roman" w:cs="Times New Roman"/>
          <w:sz w:val="24"/>
          <w:szCs w:val="24"/>
        </w:rPr>
        <w:t>: Jin-Xiong She, PhD</w:t>
      </w:r>
    </w:p>
    <w:p w14:paraId="2B953A78" w14:textId="77777777" w:rsidR="00E22B9F" w:rsidRPr="00983A0C" w:rsidRDefault="00E22B9F" w:rsidP="00276F89">
      <w:pPr>
        <w:rPr>
          <w:rFonts w:ascii="Times New Roman" w:hAnsi="Times New Roman" w:cs="Times New Roman"/>
          <w:sz w:val="24"/>
          <w:szCs w:val="24"/>
        </w:rPr>
      </w:pPr>
      <w:r w:rsidRPr="00983A0C">
        <w:rPr>
          <w:rFonts w:ascii="Times New Roman" w:hAnsi="Times New Roman" w:cs="Times New Roman"/>
          <w:sz w:val="24"/>
          <w:szCs w:val="24"/>
        </w:rPr>
        <w:t>Address: Center for Biotechnology and Genomic Medicine, Medical College of Georgia at Augusta University, 1120 15</w:t>
      </w:r>
      <w:r w:rsidRPr="00983A0C">
        <w:rPr>
          <w:rFonts w:ascii="Times New Roman" w:hAnsi="Times New Roman" w:cs="Times New Roman"/>
          <w:sz w:val="24"/>
          <w:szCs w:val="24"/>
          <w:vertAlign w:val="superscript"/>
        </w:rPr>
        <w:t>th</w:t>
      </w:r>
      <w:r w:rsidRPr="00983A0C">
        <w:rPr>
          <w:rFonts w:ascii="Times New Roman" w:hAnsi="Times New Roman" w:cs="Times New Roman"/>
          <w:sz w:val="24"/>
          <w:szCs w:val="24"/>
        </w:rPr>
        <w:t xml:space="preserve"> St, Augusta, GA, 30912</w:t>
      </w:r>
    </w:p>
    <w:p w14:paraId="01A23623" w14:textId="77777777" w:rsidR="00F12F79" w:rsidRPr="00983A0C" w:rsidRDefault="00E22B9F" w:rsidP="00276F89">
      <w:pPr>
        <w:rPr>
          <w:rFonts w:ascii="Times New Roman" w:hAnsi="Times New Roman" w:cs="Times New Roman"/>
          <w:sz w:val="24"/>
          <w:szCs w:val="24"/>
        </w:rPr>
      </w:pPr>
      <w:r w:rsidRPr="00983A0C">
        <w:rPr>
          <w:rFonts w:ascii="Times New Roman" w:hAnsi="Times New Roman" w:cs="Times New Roman"/>
          <w:sz w:val="24"/>
          <w:szCs w:val="24"/>
        </w:rPr>
        <w:t xml:space="preserve">Email: </w:t>
      </w:r>
      <w:hyperlink r:id="rId8" w:history="1">
        <w:r w:rsidR="00F12F79" w:rsidRPr="00983A0C">
          <w:rPr>
            <w:rStyle w:val="Hyperlink"/>
            <w:rFonts w:ascii="Times New Roman" w:hAnsi="Times New Roman" w:cs="Times New Roman"/>
            <w:sz w:val="24"/>
            <w:szCs w:val="24"/>
          </w:rPr>
          <w:t>jshe@augusta.edu</w:t>
        </w:r>
      </w:hyperlink>
    </w:p>
    <w:p w14:paraId="47039F8D" w14:textId="77777777" w:rsidR="00F12F79" w:rsidRPr="00983A0C" w:rsidRDefault="00F12F79" w:rsidP="00F12F79">
      <w:pPr>
        <w:spacing w:line="480" w:lineRule="auto"/>
        <w:rPr>
          <w:rFonts w:ascii="Times New Roman" w:hAnsi="Times New Roman" w:cs="Times New Roman"/>
          <w:sz w:val="24"/>
          <w:szCs w:val="24"/>
        </w:rPr>
      </w:pPr>
      <w:r w:rsidRPr="00983A0C">
        <w:rPr>
          <w:rFonts w:ascii="Times New Roman" w:hAnsi="Times New Roman" w:cs="Times New Roman"/>
          <w:b/>
          <w:sz w:val="24"/>
          <w:szCs w:val="24"/>
        </w:rPr>
        <w:t xml:space="preserve">Conflict of Interest: </w:t>
      </w:r>
      <w:r w:rsidRPr="00983A0C">
        <w:rPr>
          <w:rFonts w:ascii="Times New Roman" w:hAnsi="Times New Roman" w:cs="Times New Roman"/>
          <w:sz w:val="24"/>
          <w:szCs w:val="24"/>
        </w:rPr>
        <w:t>The authors declare no potential conflicts of interest.</w:t>
      </w:r>
    </w:p>
    <w:p w14:paraId="710CBEF6" w14:textId="1A9587BB" w:rsidR="00F12F79" w:rsidRPr="00983A0C" w:rsidRDefault="6F5B535A" w:rsidP="6F5B535A">
      <w:pPr>
        <w:spacing w:line="480" w:lineRule="auto"/>
        <w:rPr>
          <w:rFonts w:ascii="Times New Roman" w:hAnsi="Times New Roman" w:cs="Times New Roman"/>
          <w:b/>
          <w:bCs/>
          <w:sz w:val="24"/>
          <w:szCs w:val="24"/>
        </w:rPr>
      </w:pPr>
      <w:r w:rsidRPr="6F5B535A">
        <w:rPr>
          <w:rFonts w:ascii="Times New Roman" w:hAnsi="Times New Roman" w:cs="Times New Roman"/>
          <w:sz w:val="24"/>
          <w:szCs w:val="24"/>
        </w:rPr>
        <w:t>Word count: (3345, limit 4000)                   Figures and tables: (4, limit 8)</w:t>
      </w:r>
      <w:r w:rsidR="00F12F79" w:rsidRPr="6F5B535A">
        <w:rPr>
          <w:rFonts w:ascii="Times New Roman" w:hAnsi="Times New Roman" w:cs="Times New Roman"/>
          <w:b/>
          <w:bCs/>
          <w:sz w:val="24"/>
          <w:szCs w:val="24"/>
        </w:rPr>
        <w:br w:type="page"/>
      </w:r>
    </w:p>
    <w:p w14:paraId="1106C766" w14:textId="0F651FE7" w:rsidR="00A94095" w:rsidRPr="00983A0C" w:rsidRDefault="0F2C88E5" w:rsidP="00A94095">
      <w:pPr>
        <w:spacing w:after="0" w:line="360" w:lineRule="auto"/>
        <w:rPr>
          <w:rFonts w:ascii="Times New Roman" w:hAnsi="Times New Roman" w:cs="Times New Roman"/>
          <w:sz w:val="24"/>
          <w:szCs w:val="24"/>
        </w:rPr>
      </w:pPr>
      <w:r w:rsidRPr="0F2C88E5">
        <w:rPr>
          <w:rFonts w:ascii="Times New Roman" w:hAnsi="Times New Roman" w:cs="Times New Roman"/>
          <w:b/>
          <w:bCs/>
          <w:sz w:val="24"/>
          <w:szCs w:val="24"/>
        </w:rPr>
        <w:lastRenderedPageBreak/>
        <w:t xml:space="preserve">ABSTRACT </w:t>
      </w:r>
      <w:r w:rsidRPr="0F2C88E5">
        <w:rPr>
          <w:rFonts w:ascii="Times New Roman" w:hAnsi="Times New Roman" w:cs="Times New Roman"/>
          <w:sz w:val="24"/>
          <w:szCs w:val="24"/>
        </w:rPr>
        <w:t>(Word Count: 200, limit 200)</w:t>
      </w:r>
    </w:p>
    <w:p w14:paraId="641F336E" w14:textId="760D75F8" w:rsidR="00AC3C69" w:rsidRPr="00983A0C" w:rsidRDefault="0F2C88E5" w:rsidP="6F5B535A">
      <w:pPr>
        <w:spacing w:after="0" w:line="480" w:lineRule="auto"/>
        <w:ind w:firstLine="720"/>
        <w:rPr>
          <w:rFonts w:ascii="Times New Roman" w:hAnsi="Times New Roman" w:cs="Times New Roman"/>
          <w:sz w:val="24"/>
          <w:szCs w:val="24"/>
        </w:rPr>
      </w:pPr>
      <w:r w:rsidRPr="0F2C88E5">
        <w:rPr>
          <w:rFonts w:ascii="Times New Roman" w:hAnsi="Times New Roman" w:cs="Times New Roman"/>
          <w:sz w:val="24"/>
          <w:szCs w:val="24"/>
        </w:rPr>
        <w:t>We used a cross-sectional study to develop a clinical risk score for diabetic peripheral neuropathy (DPN), autonomic neuropathy (AN), retinopathy (DR), and nephropathy (DN) in patients with type 1 diabetes (T1D).</w:t>
      </w:r>
    </w:p>
    <w:p w14:paraId="1476BC86" w14:textId="2C35B59D" w:rsidR="00AC3C69" w:rsidRPr="00983A0C" w:rsidRDefault="0F2C88E5" w:rsidP="6F5B535A">
      <w:pPr>
        <w:spacing w:after="0" w:line="480" w:lineRule="auto"/>
        <w:ind w:firstLine="720"/>
        <w:rPr>
          <w:rFonts w:ascii="Times New Roman" w:hAnsi="Times New Roman" w:cs="Times New Roman"/>
          <w:sz w:val="24"/>
          <w:szCs w:val="24"/>
        </w:rPr>
      </w:pPr>
      <w:r w:rsidRPr="0F2C88E5">
        <w:rPr>
          <w:rFonts w:ascii="Times New Roman" w:hAnsi="Times New Roman" w:cs="Times New Roman"/>
          <w:sz w:val="24"/>
          <w:szCs w:val="24"/>
        </w:rPr>
        <w:t>We consented a cross sectional cohort of 1646 patients diagnosed with T1D in Georgia. Of the 1646 patients, 199 (12.1%) had DPN, 63 (3.8%) had AN, 244 (14.9%) had DR, and 88 (5.4%) had DN.</w:t>
      </w:r>
    </w:p>
    <w:p w14:paraId="67A17087" w14:textId="77966ED2" w:rsidR="00D22287" w:rsidRPr="00983A0C" w:rsidRDefault="0F2C88E5" w:rsidP="0F2C88E5">
      <w:pPr>
        <w:spacing w:after="0" w:line="480" w:lineRule="auto"/>
        <w:ind w:firstLine="720"/>
        <w:rPr>
          <w:rFonts w:ascii="Times New Roman" w:hAnsi="Times New Roman" w:cs="Times New Roman"/>
          <w:sz w:val="24"/>
          <w:szCs w:val="24"/>
        </w:rPr>
      </w:pPr>
      <w:r w:rsidRPr="0F2C88E5">
        <w:rPr>
          <w:rFonts w:ascii="Times New Roman" w:hAnsi="Times New Roman" w:cs="Times New Roman"/>
          <w:sz w:val="24"/>
          <w:szCs w:val="24"/>
        </w:rPr>
        <w:t>We selected four variables to include in the risk models with the four microvascular complications: age on date of consent, age of T1D diagnosis, average systolic blood pressure from the last three clinic visits, and average HbA1C from the last three clinic visits for all four diabetic complication models. The variables were selected for their strong evidence of association with diabetic complications in the literature and for being modifiable risk factors. We found the optimism corrected R</w:t>
      </w:r>
      <w:r w:rsidRPr="0F2C88E5">
        <w:rPr>
          <w:rFonts w:ascii="Times New Roman" w:hAnsi="Times New Roman" w:cs="Times New Roman"/>
          <w:sz w:val="24"/>
          <w:szCs w:val="24"/>
          <w:vertAlign w:val="superscript"/>
        </w:rPr>
        <w:t>2</w:t>
      </w:r>
      <w:r w:rsidRPr="0F2C88E5">
        <w:rPr>
          <w:rFonts w:ascii="Times New Roman" w:hAnsi="Times New Roman" w:cs="Times New Roman"/>
          <w:sz w:val="24"/>
          <w:szCs w:val="24"/>
        </w:rPr>
        <w:t xml:space="preserve"> and Harrell’s C statistic were 0.39 and 0.87 for DPN, 0.24 and 0.86 for AN, 0.49 and 0.91 for DR, and 0.22 and 0.83 for DN. </w:t>
      </w:r>
    </w:p>
    <w:p w14:paraId="473C000D" w14:textId="0DDF2121" w:rsidR="00276F89" w:rsidRPr="00983A0C" w:rsidRDefault="0F2C88E5" w:rsidP="0F2C88E5">
      <w:pPr>
        <w:spacing w:after="0" w:line="480" w:lineRule="auto"/>
        <w:ind w:firstLine="720"/>
        <w:rPr>
          <w:rFonts w:ascii="Times New Roman" w:hAnsi="Times New Roman" w:cs="Times New Roman"/>
          <w:sz w:val="24"/>
          <w:szCs w:val="24"/>
        </w:rPr>
      </w:pPr>
      <w:r w:rsidRPr="0F2C88E5">
        <w:rPr>
          <w:rFonts w:ascii="Times New Roman" w:hAnsi="Times New Roman" w:cs="Times New Roman"/>
          <w:sz w:val="24"/>
          <w:szCs w:val="24"/>
        </w:rPr>
        <w:t>This tool (</w:t>
      </w:r>
      <w:hyperlink r:id="rId9">
        <w:r w:rsidRPr="0F2C88E5">
          <w:rPr>
            <w:rStyle w:val="Hyperlink"/>
            <w:rFonts w:ascii="Times New Roman" w:hAnsi="Times New Roman" w:cs="Times New Roman"/>
            <w:sz w:val="24"/>
            <w:szCs w:val="24"/>
          </w:rPr>
          <w:t>https://ptran25.shinyapps.io/Diabetic_Peripheral_Neuropathy_Risk</w:t>
        </w:r>
      </w:hyperlink>
      <w:r w:rsidRPr="0F2C88E5">
        <w:rPr>
          <w:rFonts w:ascii="Times New Roman" w:hAnsi="Times New Roman" w:cs="Times New Roman"/>
          <w:sz w:val="24"/>
          <w:szCs w:val="24"/>
        </w:rPr>
        <w:t>) will inform patients of their current risk of microvascular complications and motivate patients to control their HbA1c and systolic blood pressure to reduce their risk of these complications.</w:t>
      </w:r>
    </w:p>
    <w:p w14:paraId="4A4ACC4D" w14:textId="4716DE5B" w:rsidR="00F55FBD" w:rsidRPr="00983A0C" w:rsidRDefault="00F55FBD" w:rsidP="00F55FBD">
      <w:pPr>
        <w:spacing w:after="0" w:line="480" w:lineRule="auto"/>
        <w:rPr>
          <w:rFonts w:ascii="Times New Roman" w:hAnsi="Times New Roman" w:cs="Times New Roman"/>
          <w:sz w:val="24"/>
          <w:szCs w:val="24"/>
        </w:rPr>
      </w:pPr>
    </w:p>
    <w:p w14:paraId="689607C0" w14:textId="72B34491" w:rsidR="005E66D4" w:rsidRPr="00983A0C" w:rsidRDefault="00F55FBD" w:rsidP="00F55FBD">
      <w:pPr>
        <w:spacing w:line="240" w:lineRule="auto"/>
        <w:rPr>
          <w:rFonts w:ascii="Times New Roman" w:hAnsi="Times New Roman" w:cs="Times New Roman"/>
          <w:sz w:val="24"/>
          <w:szCs w:val="24"/>
        </w:rPr>
      </w:pPr>
      <w:r w:rsidRPr="00983A0C">
        <w:rPr>
          <w:rFonts w:ascii="Times New Roman" w:hAnsi="Times New Roman" w:cs="Times New Roman"/>
          <w:b/>
          <w:sz w:val="24"/>
          <w:szCs w:val="24"/>
        </w:rPr>
        <w:t xml:space="preserve">Keywords: </w:t>
      </w:r>
      <w:r w:rsidRPr="00983A0C">
        <w:rPr>
          <w:rFonts w:ascii="Times New Roman" w:hAnsi="Times New Roman" w:cs="Times New Roman"/>
          <w:sz w:val="24"/>
          <w:szCs w:val="24"/>
        </w:rPr>
        <w:t>Type 1 Diabetes, Peripheral Neuropathy, Autonomic Neuropathy, Retinopathy, Nephropathy, Risk Prediction</w:t>
      </w:r>
      <w:r w:rsidR="00F85A8E">
        <w:rPr>
          <w:rFonts w:ascii="Times New Roman" w:hAnsi="Times New Roman" w:cs="Times New Roman"/>
          <w:sz w:val="24"/>
          <w:szCs w:val="24"/>
        </w:rPr>
        <w:t>, word for diagnosis or clinical tool/app</w:t>
      </w:r>
      <w:r w:rsidR="005E66D4" w:rsidRPr="00983A0C">
        <w:rPr>
          <w:rFonts w:ascii="Times New Roman" w:hAnsi="Times New Roman" w:cs="Times New Roman"/>
          <w:b/>
          <w:sz w:val="24"/>
          <w:szCs w:val="24"/>
        </w:rPr>
        <w:br w:type="page"/>
      </w:r>
    </w:p>
    <w:p w14:paraId="71A2A4BE" w14:textId="76A2845D" w:rsidR="63D138A0" w:rsidRPr="00983A0C" w:rsidRDefault="63D138A0" w:rsidP="63D138A0">
      <w:pPr>
        <w:spacing w:after="0" w:line="480" w:lineRule="auto"/>
        <w:rPr>
          <w:rFonts w:ascii="Times New Roman" w:hAnsi="Times New Roman" w:cs="Times New Roman"/>
          <w:b/>
          <w:bCs/>
          <w:sz w:val="24"/>
          <w:szCs w:val="24"/>
        </w:rPr>
      </w:pPr>
      <w:r w:rsidRPr="00983A0C">
        <w:rPr>
          <w:rFonts w:ascii="Times New Roman" w:hAnsi="Times New Roman" w:cs="Times New Roman"/>
          <w:b/>
          <w:bCs/>
          <w:sz w:val="24"/>
          <w:szCs w:val="24"/>
        </w:rPr>
        <w:lastRenderedPageBreak/>
        <w:t>INTRODUCTION</w:t>
      </w:r>
    </w:p>
    <w:p w14:paraId="1AD001A4" w14:textId="42A9C7EE" w:rsidR="00580B3E" w:rsidRPr="00983A0C" w:rsidRDefault="0057071F" w:rsidP="3E8DF989">
      <w:pPr>
        <w:spacing w:after="0" w:line="480" w:lineRule="auto"/>
        <w:ind w:firstLine="720"/>
        <w:rPr>
          <w:rFonts w:ascii="Times New Roman" w:hAnsi="Times New Roman" w:cs="Times New Roman"/>
          <w:sz w:val="24"/>
          <w:szCs w:val="24"/>
        </w:rPr>
      </w:pPr>
      <w:r w:rsidRPr="3E8DF989">
        <w:rPr>
          <w:rFonts w:ascii="Times New Roman" w:hAnsi="Times New Roman" w:cs="Times New Roman"/>
          <w:sz w:val="24"/>
          <w:szCs w:val="24"/>
        </w:rPr>
        <w:t>The hyperglycemi</w:t>
      </w:r>
      <w:r w:rsidR="00580B3E" w:rsidRPr="3E8DF989">
        <w:rPr>
          <w:rFonts w:ascii="Times New Roman" w:hAnsi="Times New Roman" w:cs="Times New Roman"/>
          <w:sz w:val="24"/>
          <w:szCs w:val="24"/>
        </w:rPr>
        <w:t>c state</w:t>
      </w:r>
      <w:r w:rsidRPr="3E8DF989">
        <w:rPr>
          <w:rFonts w:ascii="Times New Roman" w:hAnsi="Times New Roman" w:cs="Times New Roman"/>
          <w:sz w:val="24"/>
          <w:szCs w:val="24"/>
        </w:rPr>
        <w:t xml:space="preserve"> present in type 1 diabetes is associated with both </w:t>
      </w:r>
      <w:r w:rsidR="00C43DC9" w:rsidRPr="3E8DF989">
        <w:rPr>
          <w:rFonts w:ascii="Times New Roman" w:hAnsi="Times New Roman" w:cs="Times New Roman"/>
          <w:sz w:val="24"/>
          <w:szCs w:val="24"/>
        </w:rPr>
        <w:t>micro- and macro- vascular complications</w:t>
      </w:r>
      <w:r w:rsidR="3E8DF989" w:rsidRPr="3E8DF989">
        <w:rPr>
          <w:rFonts w:ascii="Times New Roman" w:hAnsi="Times New Roman" w:cs="Times New Roman"/>
          <w:sz w:val="24"/>
          <w:szCs w:val="24"/>
        </w:rPr>
        <w:t xml:space="preserve"> </w:t>
      </w:r>
      <w:r w:rsidR="00B74DA1" w:rsidRPr="3E8DF989">
        <w:rPr>
          <w:rFonts w:ascii="Times New Roman" w:hAnsi="Times New Roman" w:cs="Times New Roman"/>
          <w:sz w:val="24"/>
          <w:szCs w:val="24"/>
        </w:rPr>
        <w:fldChar w:fldCharType="begin">
          <w:fldData xml:space="preserve">PEVuZE5vdGU+PENpdGU+PEF1dGhvcj5OYXRoYW48L0F1dGhvcj48WWVhcj4xOTkzPC9ZZWFyPjxS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</w:fldData>
        </w:fldChar>
      </w:r>
      <w:r w:rsidR="00FD2D27" w:rsidRPr="3E8DF989">
        <w:rPr>
          <w:rFonts w:ascii="Times New Roman" w:hAnsi="Times New Roman" w:cs="Times New Roman"/>
          <w:sz w:val="24"/>
          <w:szCs w:val="24"/>
        </w:rPr>
        <w:instrText xml:space="preserve"> ADDIN EN.CITE </w:instrText>
      </w:r>
      <w:r w:rsidR="00FD2D27" w:rsidRPr="3E8DF989">
        <w:rPr>
          <w:rFonts w:ascii="Times New Roman" w:hAnsi="Times New Roman" w:cs="Times New Roman"/>
          <w:sz w:val="24"/>
          <w:szCs w:val="24"/>
        </w:rPr>
        <w:fldChar w:fldCharType="begin">
          <w:fldData xml:space="preserve">PEVuZE5vdGU+PENpdGU+PEF1dGhvcj5OYXRoYW48L0F1dGhvcj48WWVhcj4xOTkzPC9ZZWFyPjxS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</w:fldData>
        </w:fldChar>
      </w:r>
      <w:r w:rsidR="00FD2D27" w:rsidRPr="3E8DF989">
        <w:rPr>
          <w:rFonts w:ascii="Times New Roman" w:hAnsi="Times New Roman" w:cs="Times New Roman"/>
          <w:sz w:val="24"/>
          <w:szCs w:val="24"/>
        </w:rPr>
        <w:instrText xml:space="preserve"> ADDIN EN.CITE.DATA </w:instrText>
      </w:r>
      <w:r w:rsidR="00FD2D27" w:rsidRPr="3E8DF989">
        <w:rPr>
          <w:rFonts w:ascii="Times New Roman" w:hAnsi="Times New Roman" w:cs="Times New Roman"/>
          <w:sz w:val="24"/>
          <w:szCs w:val="24"/>
        </w:rPr>
      </w:r>
      <w:r w:rsidR="00FD2D27" w:rsidRPr="3E8DF989">
        <w:rPr>
          <w:rFonts w:ascii="Times New Roman" w:hAnsi="Times New Roman" w:cs="Times New Roman"/>
          <w:sz w:val="24"/>
          <w:szCs w:val="24"/>
        </w:rPr>
        <w:fldChar w:fldCharType="end"/>
      </w:r>
      <w:r w:rsidR="00B74DA1" w:rsidRPr="3E8DF989">
        <w:rPr>
          <w:rFonts w:ascii="Times New Roman" w:hAnsi="Times New Roman" w:cs="Times New Roman"/>
          <w:sz w:val="24"/>
          <w:szCs w:val="24"/>
        </w:rPr>
      </w:r>
      <w:r w:rsidR="00B74DA1" w:rsidRPr="3E8DF989">
        <w:rPr>
          <w:rFonts w:ascii="Times New Roman" w:hAnsi="Times New Roman" w:cs="Times New Roman"/>
          <w:sz w:val="24"/>
          <w:szCs w:val="24"/>
        </w:rPr>
        <w:fldChar w:fldCharType="separate"/>
      </w:r>
      <w:r w:rsidR="00FD2D27" w:rsidRPr="3E8DF989">
        <w:rPr>
          <w:rFonts w:ascii="Times New Roman" w:hAnsi="Times New Roman" w:cs="Times New Roman"/>
          <w:noProof/>
          <w:sz w:val="24"/>
          <w:szCs w:val="24"/>
        </w:rPr>
        <w:t>(1; 2)</w:t>
      </w:r>
      <w:r w:rsidR="00B74DA1" w:rsidRPr="3E8DF989">
        <w:rPr>
          <w:rFonts w:ascii="Times New Roman" w:hAnsi="Times New Roman" w:cs="Times New Roman"/>
          <w:sz w:val="24"/>
          <w:szCs w:val="24"/>
        </w:rPr>
        <w:fldChar w:fldCharType="end"/>
      </w:r>
      <w:r w:rsidR="00C43DC9" w:rsidRPr="3E8DF989">
        <w:rPr>
          <w:rFonts w:ascii="Times New Roman" w:hAnsi="Times New Roman" w:cs="Times New Roman"/>
          <w:sz w:val="24"/>
          <w:szCs w:val="24"/>
        </w:rPr>
        <w:t xml:space="preserve">. </w:t>
      </w:r>
      <w:r w:rsidR="00FD2D27" w:rsidRPr="3E8DF989">
        <w:rPr>
          <w:rFonts w:ascii="Times New Roman" w:hAnsi="Times New Roman" w:cs="Times New Roman"/>
          <w:sz w:val="24"/>
          <w:szCs w:val="24"/>
        </w:rPr>
        <w:t>M</w:t>
      </w:r>
      <w:r w:rsidR="00C43DC9" w:rsidRPr="3E8DF989">
        <w:rPr>
          <w:rFonts w:ascii="Times New Roman" w:hAnsi="Times New Roman" w:cs="Times New Roman"/>
          <w:sz w:val="24"/>
          <w:szCs w:val="24"/>
        </w:rPr>
        <w:t xml:space="preserve">icrovascular damage leads to neuropathy, retinopathy, and nephropathy, which are each associated with clinical sequelae. </w:t>
      </w:r>
      <w:r w:rsidR="002F1E53" w:rsidRPr="3E8DF989">
        <w:rPr>
          <w:rFonts w:ascii="Times New Roman" w:hAnsi="Times New Roman" w:cs="Times New Roman"/>
          <w:sz w:val="24"/>
          <w:szCs w:val="24"/>
        </w:rPr>
        <w:t>Diabetic p</w:t>
      </w:r>
      <w:r w:rsidR="00C43DC9" w:rsidRPr="3E8DF989">
        <w:rPr>
          <w:rFonts w:ascii="Times New Roman" w:hAnsi="Times New Roman" w:cs="Times New Roman"/>
          <w:sz w:val="24"/>
          <w:szCs w:val="24"/>
        </w:rPr>
        <w:t xml:space="preserve">eripheral neuropathy </w:t>
      </w:r>
      <w:r w:rsidR="002F1E53" w:rsidRPr="3E8DF989">
        <w:rPr>
          <w:rFonts w:ascii="Times New Roman" w:hAnsi="Times New Roman" w:cs="Times New Roman"/>
          <w:sz w:val="24"/>
          <w:szCs w:val="24"/>
        </w:rPr>
        <w:t xml:space="preserve">(DPN) </w:t>
      </w:r>
      <w:r w:rsidR="00C43DC9" w:rsidRPr="3E8DF989">
        <w:rPr>
          <w:rFonts w:ascii="Times New Roman" w:hAnsi="Times New Roman" w:cs="Times New Roman"/>
          <w:sz w:val="24"/>
          <w:szCs w:val="24"/>
        </w:rPr>
        <w:t>can lead to poor wound healing, diabetic ulcers, and eventually amputation</w:t>
      </w:r>
      <w:r w:rsidR="3E8DF989" w:rsidRPr="3E8DF989">
        <w:rPr>
          <w:rFonts w:ascii="Times New Roman" w:hAnsi="Times New Roman" w:cs="Times New Roman"/>
          <w:sz w:val="24"/>
          <w:szCs w:val="24"/>
        </w:rPr>
        <w:t xml:space="preserve"> </w:t>
      </w:r>
      <w:r w:rsidR="00FD2D27" w:rsidRPr="3E8DF989">
        <w:rPr>
          <w:rFonts w:ascii="Times New Roman" w:hAnsi="Times New Roman" w:cs="Times New Roman"/>
          <w:sz w:val="24"/>
          <w:szCs w:val="24"/>
        </w:rPr>
        <w:fldChar w:fldCharType="begin"/>
      </w:r>
      <w:r w:rsidR="00FD2D27" w:rsidRPr="3E8DF989">
        <w:rPr>
          <w:rFonts w:ascii="Times New Roman" w:hAnsi="Times New Roman" w:cs="Times New Roman"/>
          <w:sz w:val="24"/>
          <w:szCs w:val="24"/>
        </w:rPr>
        <w:instrText xml:space="preserve"> ADDIN EN.CITE &lt;EndNote&gt;&lt;Cite&gt;&lt;Author&gt;Pop-Busui&lt;/Author&gt;&lt;Year&gt;2017&lt;/Year&gt;&lt;RecNum&gt;40&lt;/RecNum&gt;&lt;DisplayText&gt;(3)&lt;/DisplayText&gt;&lt;record&gt;&lt;rec-number&gt;40&lt;/rec-number&gt;&lt;foreign-keys&gt;&lt;key app="EN" db-id="5zxfzf5e9zvxa1e0tzk5ssvcatxpzptdfx0p" timestamp="1609010763"&gt;40&lt;/key&gt;&lt;/foreign-keys&gt;&lt;ref-type name="Journal Article"&gt;17&lt;/ref-type&gt;&lt;contributors&gt;&lt;authors&gt;&lt;author&gt;Pop-Busui, Rodica&lt;/author&gt;&lt;author&gt;Boulton, Andrew JM&lt;/author&gt;&lt;author&gt;Feldman, Eva L&lt;/author&gt;&lt;author&gt;Bril, Vera&lt;/author&gt;&lt;author&gt;Freeman, Roy&lt;/author&gt;&lt;author&gt;Malik, Rayaz A&lt;/author&gt;&lt;author&gt;Sosenko, Jay M&lt;/author&gt;&lt;author&gt;Ziegler, Dan&lt;/author&gt;&lt;/authors&gt;&lt;/contributors&gt;&lt;titles&gt;&lt;title&gt;Diabetic neuropathy: a position statement by the American Diabetes Association&lt;/title&gt;&lt;secondary-title&gt;Diabetes care&lt;/secondary-title&gt;&lt;/titles&gt;&lt;periodical&gt;&lt;full-title&gt;Diabetes care&lt;/full-title&gt;&lt;/periodical&gt;&lt;pages&gt;136-154&lt;/pages&gt;&lt;volume&gt;40&lt;/volume&gt;&lt;number&gt;1&lt;/number&gt;&lt;dates&gt;&lt;year&gt;2017&lt;/year&gt;&lt;/dates&gt;&lt;isbn&gt;0149-5992&lt;/isbn&gt;&lt;urls&gt;&lt;/urls&gt;&lt;/record&gt;&lt;/Cite&gt;&lt;/EndNote&gt;</w:instrText>
      </w:r>
      <w:r w:rsidR="00FD2D27" w:rsidRPr="3E8DF989">
        <w:rPr>
          <w:rFonts w:ascii="Times New Roman" w:hAnsi="Times New Roman" w:cs="Times New Roman"/>
          <w:sz w:val="24"/>
          <w:szCs w:val="24"/>
        </w:rPr>
        <w:fldChar w:fldCharType="separate"/>
      </w:r>
      <w:r w:rsidR="00FD2D27" w:rsidRPr="3E8DF989">
        <w:rPr>
          <w:rFonts w:ascii="Times New Roman" w:hAnsi="Times New Roman" w:cs="Times New Roman"/>
          <w:noProof/>
          <w:sz w:val="24"/>
          <w:szCs w:val="24"/>
        </w:rPr>
        <w:t>(3),</w:t>
      </w:r>
      <w:r w:rsidR="00FD2D27" w:rsidRPr="01AB4286">
        <w:rPr>
          <w:noProof/>
        </w:rPr>
        <w:t>￼</w:t>
      </w:r>
      <w:r w:rsidR="00FD2D27" w:rsidRPr="3E8DF989">
        <w:rPr>
          <w:rFonts w:ascii="Times New Roman" w:hAnsi="Times New Roman" w:cs="Times New Roman"/>
          <w:sz w:val="24"/>
          <w:szCs w:val="24"/>
        </w:rPr>
        <w:fldChar w:fldCharType="end"/>
      </w:r>
      <w:r w:rsidR="00C43DC9" w:rsidRPr="3E8DF989">
        <w:rPr>
          <w:rFonts w:ascii="Times New Roman" w:hAnsi="Times New Roman" w:cs="Times New Roman"/>
          <w:sz w:val="24"/>
          <w:szCs w:val="24"/>
        </w:rPr>
        <w:t xml:space="preserve"> autonomic neuropathy </w:t>
      </w:r>
      <w:r w:rsidR="002F1E53" w:rsidRPr="3E8DF989">
        <w:rPr>
          <w:rFonts w:ascii="Times New Roman" w:hAnsi="Times New Roman" w:cs="Times New Roman"/>
          <w:sz w:val="24"/>
          <w:szCs w:val="24"/>
        </w:rPr>
        <w:t xml:space="preserve">(AN) </w:t>
      </w:r>
      <w:r w:rsidR="00C43DC9" w:rsidRPr="3E8DF989">
        <w:rPr>
          <w:rFonts w:ascii="Times New Roman" w:hAnsi="Times New Roman" w:cs="Times New Roman"/>
          <w:sz w:val="24"/>
          <w:szCs w:val="24"/>
        </w:rPr>
        <w:t>can present with cardiac abnormalities, gastroparesis, or erectile dysfunction</w:t>
      </w:r>
      <w:r w:rsidR="3E8DF989" w:rsidRPr="3E8DF989">
        <w:rPr>
          <w:rFonts w:ascii="Times New Roman" w:hAnsi="Times New Roman" w:cs="Times New Roman"/>
          <w:sz w:val="24"/>
          <w:szCs w:val="24"/>
        </w:rPr>
        <w:t xml:space="preserve"> </w:t>
      </w:r>
      <w:r w:rsidR="00FD2D27" w:rsidRPr="3E8DF989">
        <w:rPr>
          <w:rFonts w:ascii="Times New Roman" w:hAnsi="Times New Roman" w:cs="Times New Roman"/>
          <w:sz w:val="24"/>
          <w:szCs w:val="24"/>
        </w:rPr>
        <w:fldChar w:fldCharType="begin"/>
      </w:r>
      <w:r w:rsidR="00FD2D27" w:rsidRPr="3E8DF989">
        <w:rPr>
          <w:rFonts w:ascii="Times New Roman" w:hAnsi="Times New Roman" w:cs="Times New Roman"/>
          <w:sz w:val="24"/>
          <w:szCs w:val="24"/>
        </w:rPr>
        <w:instrText xml:space="preserve"> ADDIN EN.CITE &lt;EndNote&gt;&lt;Cite&gt;&lt;Author&gt;Vinik&lt;/Author&gt;&lt;Year&gt;2003&lt;/Year&gt;&lt;RecNum&gt;41&lt;/RecNum&gt;&lt;DisplayText&gt;(4)&lt;/DisplayText&gt;&lt;record&gt;&lt;rec-number&gt;41&lt;/rec-number&gt;&lt;foreign-keys&gt;&lt;key app="EN" db-id="5zxfzf5e9zvxa1e0tzk5ssvcatxpzptdfx0p" timestamp="1609010819"&gt;41&lt;/key&gt;&lt;/foreign-keys&gt;&lt;ref-type name="Journal Article"&gt;17&lt;/ref-type&gt;&lt;contributors&gt;&lt;authors&gt;&lt;author&gt;Vinik, Aaron I&lt;/author&gt;&lt;author&gt;Maser, Raelene E&lt;/author&gt;&lt;author&gt;Mitchell, Braxton D&lt;/author&gt;&lt;author&gt;Freeman, Roy&lt;/author&gt;&lt;/authors&gt;&lt;/contributors&gt;&lt;titles&gt;&lt;title&gt;Diabetic autonomic neuropathy&lt;/title&gt;&lt;secondary-title&gt;Diabetes care&lt;/secondary-title&gt;&lt;/titles&gt;&lt;periodical&gt;&lt;full-title&gt;Diabetes care&lt;/full-title&gt;&lt;/periodical&gt;&lt;pages&gt;1553-1579&lt;/pages&gt;&lt;volume&gt;26&lt;/volume&gt;&lt;number&gt;5&lt;/number&gt;&lt;dates&gt;&lt;year&gt;2003&lt;/year&gt;&lt;/dates&gt;&lt;isbn&gt;0149-5992&lt;/isbn&gt;&lt;urls&gt;&lt;/urls&gt;&lt;/record&gt;&lt;/Cite&gt;&lt;/EndNote&gt;</w:instrText>
      </w:r>
      <w:r w:rsidR="00FD2D27" w:rsidRPr="3E8DF989">
        <w:rPr>
          <w:rFonts w:ascii="Times New Roman" w:hAnsi="Times New Roman" w:cs="Times New Roman"/>
          <w:sz w:val="24"/>
          <w:szCs w:val="24"/>
        </w:rPr>
        <w:fldChar w:fldCharType="separate"/>
      </w:r>
      <w:r w:rsidR="00FD2D27" w:rsidRPr="3E8DF989">
        <w:rPr>
          <w:rFonts w:ascii="Times New Roman" w:hAnsi="Times New Roman" w:cs="Times New Roman"/>
          <w:noProof/>
          <w:sz w:val="24"/>
          <w:szCs w:val="24"/>
        </w:rPr>
        <w:t>(4)</w:t>
      </w:r>
      <w:r w:rsidR="00FD2D27" w:rsidRPr="3E8DF989">
        <w:rPr>
          <w:rFonts w:ascii="Times New Roman" w:hAnsi="Times New Roman" w:cs="Times New Roman"/>
          <w:sz w:val="24"/>
          <w:szCs w:val="24"/>
        </w:rPr>
        <w:fldChar w:fldCharType="end"/>
      </w:r>
      <w:r w:rsidR="00C43DC9" w:rsidRPr="3E8DF989">
        <w:rPr>
          <w:rFonts w:ascii="Times New Roman" w:hAnsi="Times New Roman" w:cs="Times New Roman"/>
          <w:sz w:val="24"/>
          <w:szCs w:val="24"/>
        </w:rPr>
        <w:t xml:space="preserve">. </w:t>
      </w:r>
      <w:r w:rsidR="002F1E53" w:rsidRPr="3E8DF989">
        <w:rPr>
          <w:rFonts w:ascii="Times New Roman" w:hAnsi="Times New Roman" w:cs="Times New Roman"/>
          <w:sz w:val="24"/>
          <w:szCs w:val="24"/>
        </w:rPr>
        <w:t>Diabetic r</w:t>
      </w:r>
      <w:r w:rsidR="00C43DC9" w:rsidRPr="3E8DF989">
        <w:rPr>
          <w:rFonts w:ascii="Times New Roman" w:hAnsi="Times New Roman" w:cs="Times New Roman"/>
          <w:sz w:val="24"/>
          <w:szCs w:val="24"/>
        </w:rPr>
        <w:t xml:space="preserve">etinopathy </w:t>
      </w:r>
      <w:r w:rsidR="002F1E53" w:rsidRPr="3E8DF989">
        <w:rPr>
          <w:rFonts w:ascii="Times New Roman" w:hAnsi="Times New Roman" w:cs="Times New Roman"/>
          <w:sz w:val="24"/>
          <w:szCs w:val="24"/>
        </w:rPr>
        <w:t xml:space="preserve">(DR) </w:t>
      </w:r>
      <w:r w:rsidR="00C43DC9" w:rsidRPr="3E8DF989">
        <w:rPr>
          <w:rFonts w:ascii="Times New Roman" w:hAnsi="Times New Roman" w:cs="Times New Roman"/>
          <w:sz w:val="24"/>
          <w:szCs w:val="24"/>
        </w:rPr>
        <w:t>can lead to blindness</w:t>
      </w:r>
      <w:r w:rsidR="3E8DF989" w:rsidRPr="3E8DF989">
        <w:rPr>
          <w:rFonts w:ascii="Times New Roman" w:hAnsi="Times New Roman" w:cs="Times New Roman"/>
          <w:sz w:val="24"/>
          <w:szCs w:val="24"/>
        </w:rPr>
        <w:t xml:space="preserve"> </w:t>
      </w:r>
      <w:r w:rsidR="00FD2D27" w:rsidRPr="3E8DF989">
        <w:rPr>
          <w:rFonts w:ascii="Times New Roman" w:hAnsi="Times New Roman" w:cs="Times New Roman"/>
          <w:sz w:val="24"/>
          <w:szCs w:val="24"/>
        </w:rPr>
        <w:fldChar w:fldCharType="begin"/>
      </w:r>
      <w:r w:rsidR="00FD2D27" w:rsidRPr="3E8DF989">
        <w:rPr>
          <w:rFonts w:ascii="Times New Roman" w:hAnsi="Times New Roman" w:cs="Times New Roman"/>
          <w:sz w:val="24"/>
          <w:szCs w:val="24"/>
        </w:rPr>
        <w:instrText xml:space="preserve"> ADDIN EN.CITE &lt;EndNote&gt;&lt;Cite&gt;&lt;Author&gt;Solomon&lt;/Author&gt;&lt;Year&gt;2017&lt;/Year&gt;&lt;RecNum&gt;42&lt;/RecNum&gt;&lt;DisplayText&gt;(5)&lt;/DisplayText&gt;&lt;record&gt;&lt;rec-number&gt;42&lt;/rec-number&gt;&lt;foreign-keys&gt;&lt;key app="EN" db-id="5zxfzf5e9zvxa1e0tzk5ssvcatxpzptdfx0p" timestamp="1609010949"&gt;42&lt;/key&gt;&lt;/foreign-keys&gt;&lt;ref-type name="Journal Article"&gt;17&lt;/ref-type&gt;&lt;contributors&gt;&lt;authors&gt;&lt;author&gt;Solomon, Sharon D&lt;/author&gt;&lt;author&gt;Chew, Emily&lt;/author&gt;&lt;author&gt;Duh, Elia J&lt;/author&gt;&lt;author&gt;Sobrin, Lucia&lt;/author&gt;&lt;author&gt;Sun, Jennifer K&lt;/author&gt;&lt;author&gt;VanderBeek, Brian L&lt;/author&gt;&lt;author&gt;Wykoff, Charles C&lt;/author&gt;&lt;author&gt;Gardner, Thomas W&lt;/author&gt;&lt;/authors&gt;&lt;/contributors&gt;&lt;titles&gt;&lt;title&gt;Diabetic retinopathy: a position statement by the American Diabetes Association&lt;/title&gt;&lt;secondary-title&gt;Diabetes care&lt;/secondary-title&gt;&lt;/titles&gt;&lt;periodical&gt;&lt;full-title&gt;Diabetes care&lt;/full-title&gt;&lt;/periodical&gt;&lt;pages&gt;412-418&lt;/pages&gt;&lt;volume&gt;40&lt;/volume&gt;&lt;number&gt;3&lt;/number&gt;&lt;dates&gt;&lt;year&gt;2017&lt;/year&gt;&lt;/dates&gt;&lt;isbn&gt;0149-5992&lt;/isbn&gt;&lt;urls&gt;&lt;/urls&gt;&lt;/record&gt;&lt;/Cite&gt;&lt;/EndNote&gt;</w:instrText>
      </w:r>
      <w:r w:rsidR="00FD2D27" w:rsidRPr="3E8DF989">
        <w:rPr>
          <w:rFonts w:ascii="Times New Roman" w:hAnsi="Times New Roman" w:cs="Times New Roman"/>
          <w:sz w:val="24"/>
          <w:szCs w:val="24"/>
        </w:rPr>
        <w:fldChar w:fldCharType="separate"/>
      </w:r>
      <w:r w:rsidR="00FD2D27" w:rsidRPr="3E8DF989">
        <w:rPr>
          <w:rFonts w:ascii="Times New Roman" w:hAnsi="Times New Roman" w:cs="Times New Roman"/>
          <w:noProof/>
          <w:sz w:val="24"/>
          <w:szCs w:val="24"/>
        </w:rPr>
        <w:t>(5)</w:t>
      </w:r>
      <w:r w:rsidR="00FD2D27" w:rsidRPr="3E8DF989">
        <w:rPr>
          <w:rFonts w:ascii="Times New Roman" w:hAnsi="Times New Roman" w:cs="Times New Roman"/>
          <w:sz w:val="24"/>
          <w:szCs w:val="24"/>
        </w:rPr>
        <w:fldChar w:fldCharType="end"/>
      </w:r>
      <w:r w:rsidR="00C43DC9" w:rsidRPr="3E8DF989">
        <w:rPr>
          <w:rFonts w:ascii="Times New Roman" w:hAnsi="Times New Roman" w:cs="Times New Roman"/>
          <w:sz w:val="24"/>
          <w:szCs w:val="24"/>
        </w:rPr>
        <w:t xml:space="preserve">. </w:t>
      </w:r>
      <w:r w:rsidR="002F1E53" w:rsidRPr="3E8DF989">
        <w:rPr>
          <w:rFonts w:ascii="Times New Roman" w:hAnsi="Times New Roman" w:cs="Times New Roman"/>
          <w:sz w:val="24"/>
          <w:szCs w:val="24"/>
        </w:rPr>
        <w:t>Diabetic n</w:t>
      </w:r>
      <w:r w:rsidR="00C43DC9" w:rsidRPr="3E8DF989">
        <w:rPr>
          <w:rFonts w:ascii="Times New Roman" w:hAnsi="Times New Roman" w:cs="Times New Roman"/>
          <w:sz w:val="24"/>
          <w:szCs w:val="24"/>
        </w:rPr>
        <w:t xml:space="preserve">ephropathy </w:t>
      </w:r>
      <w:r w:rsidR="002F1E53" w:rsidRPr="3E8DF989">
        <w:rPr>
          <w:rFonts w:ascii="Times New Roman" w:hAnsi="Times New Roman" w:cs="Times New Roman"/>
          <w:sz w:val="24"/>
          <w:szCs w:val="24"/>
        </w:rPr>
        <w:t xml:space="preserve">(DN) </w:t>
      </w:r>
      <w:r w:rsidR="00C43DC9" w:rsidRPr="3E8DF989">
        <w:rPr>
          <w:rFonts w:ascii="Times New Roman" w:hAnsi="Times New Roman" w:cs="Times New Roman"/>
          <w:sz w:val="24"/>
          <w:szCs w:val="24"/>
        </w:rPr>
        <w:t>can progress to end stage renal disease, requiring dialysis or renal transplantation</w:t>
      </w:r>
      <w:r w:rsidR="3E8DF989" w:rsidRPr="3E8DF989">
        <w:rPr>
          <w:rFonts w:ascii="Times New Roman" w:hAnsi="Times New Roman" w:cs="Times New Roman"/>
          <w:sz w:val="24"/>
          <w:szCs w:val="24"/>
        </w:rPr>
        <w:t xml:space="preserve"> </w:t>
      </w:r>
      <w:r w:rsidR="00FD2D27" w:rsidRPr="3E8DF989">
        <w:rPr>
          <w:rFonts w:ascii="Times New Roman" w:hAnsi="Times New Roman" w:cs="Times New Roman"/>
          <w:sz w:val="24"/>
          <w:szCs w:val="24"/>
        </w:rPr>
        <w:fldChar w:fldCharType="begin"/>
      </w:r>
      <w:r w:rsidR="00FD2D27" w:rsidRPr="3E8DF989">
        <w:rPr>
          <w:rFonts w:ascii="Times New Roman" w:hAnsi="Times New Roman" w:cs="Times New Roman"/>
          <w:sz w:val="24"/>
          <w:szCs w:val="24"/>
        </w:rPr>
        <w:instrText xml:space="preserve"> ADDIN EN.CITE &lt;EndNote&gt;&lt;Cite&gt;&lt;Author&gt;Gross&lt;/Author&gt;&lt;Year&gt;2005&lt;/Year&gt;&lt;RecNum&gt;43&lt;/RecNum&gt;&lt;DisplayText&gt;(6)&lt;/DisplayText&gt;&lt;record&gt;&lt;rec-number&gt;43&lt;/rec-number&gt;&lt;foreign-keys&gt;&lt;key app="EN" db-id="5zxfzf5e9zvxa1e0tzk5ssvcatxpzptdfx0p" timestamp="1609010993"&gt;43&lt;/key&gt;&lt;/foreign-keys&gt;&lt;ref-type name="Journal Article"&gt;17&lt;/ref-type&gt;&lt;contributors&gt;&lt;authors&gt;&lt;author&gt;Gross, Jorge L&lt;/author&gt;&lt;author&gt;De Azevedo, Mirela J&lt;/author&gt;&lt;author&gt;Silveiro, Sandra P&lt;/author&gt;&lt;author&gt;Canani, Luís Henrique&lt;/author&gt;&lt;author&gt;Caramori, Maria Luiza&lt;/author&gt;&lt;author&gt;Zelmanovitz, Themis&lt;/author&gt;&lt;/authors&gt;&lt;/contributors&gt;&lt;titles&gt;&lt;title&gt;Diabetic nephropathy: diagnosis, prevention, and treatment&lt;/title&gt;&lt;secondary-title&gt;Diabetes care&lt;/secondary-title&gt;&lt;/titles&gt;&lt;periodical&gt;&lt;full-title&gt;Diabetes care&lt;/full-title&gt;&lt;/periodical&gt;&lt;pages&gt;164-176&lt;/pages&gt;&lt;volume&gt;28&lt;/volume&gt;&lt;number&gt;1&lt;/number&gt;&lt;dates&gt;&lt;year&gt;2005&lt;/year&gt;&lt;/dates&gt;&lt;isbn&gt;0149-5992&lt;/isbn&gt;&lt;urls&gt;&lt;/urls&gt;&lt;/record&gt;&lt;/Cite&gt;&lt;/EndNote&gt;</w:instrText>
      </w:r>
      <w:r w:rsidR="00FD2D27" w:rsidRPr="3E8DF989">
        <w:rPr>
          <w:rFonts w:ascii="Times New Roman" w:hAnsi="Times New Roman" w:cs="Times New Roman"/>
          <w:sz w:val="24"/>
          <w:szCs w:val="24"/>
        </w:rPr>
        <w:fldChar w:fldCharType="separate"/>
      </w:r>
      <w:r w:rsidR="00FD2D27" w:rsidRPr="3E8DF989">
        <w:rPr>
          <w:rFonts w:ascii="Times New Roman" w:hAnsi="Times New Roman" w:cs="Times New Roman"/>
          <w:noProof/>
          <w:sz w:val="24"/>
          <w:szCs w:val="24"/>
        </w:rPr>
        <w:t>(6)</w:t>
      </w:r>
      <w:r w:rsidR="00FD2D27" w:rsidRPr="3E8DF989">
        <w:rPr>
          <w:rFonts w:ascii="Times New Roman" w:hAnsi="Times New Roman" w:cs="Times New Roman"/>
          <w:sz w:val="24"/>
          <w:szCs w:val="24"/>
        </w:rPr>
        <w:fldChar w:fldCharType="end"/>
      </w:r>
      <w:r w:rsidR="00C43DC9" w:rsidRPr="3E8DF989">
        <w:rPr>
          <w:rFonts w:ascii="Times New Roman" w:hAnsi="Times New Roman" w:cs="Times New Roman"/>
          <w:sz w:val="24"/>
          <w:szCs w:val="24"/>
        </w:rPr>
        <w:t>.</w:t>
      </w:r>
      <w:r w:rsidR="00580B3E" w:rsidRPr="3E8DF989">
        <w:rPr>
          <w:rFonts w:ascii="Times New Roman" w:hAnsi="Times New Roman" w:cs="Times New Roman"/>
          <w:sz w:val="24"/>
          <w:szCs w:val="24"/>
        </w:rPr>
        <w:t xml:space="preserve"> </w:t>
      </w:r>
    </w:p>
    <w:p w14:paraId="53BCE2F0" w14:textId="326E27E6" w:rsidR="0057071F" w:rsidRPr="00983A0C" w:rsidRDefault="00C43DC9" w:rsidP="00580B3E">
      <w:pPr>
        <w:spacing w:after="0" w:line="480" w:lineRule="auto"/>
        <w:ind w:firstLine="720"/>
        <w:rPr>
          <w:rFonts w:ascii="Times New Roman" w:hAnsi="Times New Roman" w:cs="Times New Roman"/>
          <w:bCs/>
          <w:sz w:val="24"/>
          <w:szCs w:val="24"/>
        </w:rPr>
      </w:pPr>
      <w:r w:rsidRPr="00983A0C">
        <w:rPr>
          <w:rFonts w:ascii="Times New Roman" w:hAnsi="Times New Roman" w:cs="Times New Roman"/>
          <w:bCs/>
          <w:sz w:val="24"/>
          <w:szCs w:val="24"/>
        </w:rPr>
        <w:t xml:space="preserve">Microvascular complications are major predictors of </w:t>
      </w:r>
      <w:proofErr w:type="spellStart"/>
      <w:r w:rsidRPr="00983A0C">
        <w:rPr>
          <w:rFonts w:ascii="Times New Roman" w:hAnsi="Times New Roman" w:cs="Times New Roman"/>
          <w:bCs/>
          <w:sz w:val="24"/>
          <w:szCs w:val="24"/>
        </w:rPr>
        <w:t>macrovascular</w:t>
      </w:r>
      <w:proofErr w:type="spellEnd"/>
      <w:r w:rsidRPr="00983A0C">
        <w:rPr>
          <w:rFonts w:ascii="Times New Roman" w:hAnsi="Times New Roman" w:cs="Times New Roman"/>
          <w:bCs/>
          <w:sz w:val="24"/>
          <w:szCs w:val="24"/>
        </w:rPr>
        <w:t xml:space="preserve"> complications, like myocardial infarctions and cerebrovascular accidents, which are the leading cause of death in the </w:t>
      </w:r>
      <w:r w:rsidR="00E9196F" w:rsidRPr="00983A0C">
        <w:rPr>
          <w:rFonts w:ascii="Times New Roman" w:hAnsi="Times New Roman" w:cs="Times New Roman"/>
          <w:bCs/>
          <w:sz w:val="24"/>
          <w:szCs w:val="24"/>
        </w:rPr>
        <w:t>USA</w:t>
      </w:r>
      <w:r w:rsidR="00F85A8E">
        <w:rPr>
          <w:rFonts w:ascii="Times New Roman" w:hAnsi="Times New Roman" w:cs="Times New Roman"/>
          <w:bCs/>
          <w:sz w:val="24"/>
          <w:szCs w:val="24"/>
        </w:rPr>
        <w:t xml:space="preserve"> </w:t>
      </w:r>
      <w:r w:rsidR="00E42BDC" w:rsidRPr="00983A0C">
        <w:rPr>
          <w:rFonts w:ascii="Times New Roman" w:hAnsi="Times New Roman" w:cs="Times New Roman"/>
          <w:bCs/>
          <w:sz w:val="24"/>
          <w:szCs w:val="24"/>
        </w:rPr>
        <w:fldChar w:fldCharType="begin">
          <w:fldData xml:space="preserve">PEVuZE5vdGU+PENpdGU+PEF1dGhvcj5IaXBwaXNsZXktQ294PC9BdXRob3I+PFllYXI+MjAxNzwv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</w:fldData>
        </w:fldChar>
      </w:r>
      <w:r w:rsidR="00FD2D27" w:rsidRPr="00983A0C">
        <w:rPr>
          <w:rFonts w:ascii="Times New Roman" w:hAnsi="Times New Roman" w:cs="Times New Roman"/>
          <w:bCs/>
          <w:sz w:val="24"/>
          <w:szCs w:val="24"/>
        </w:rPr>
        <w:instrText xml:space="preserve"> ADDIN EN.CITE </w:instrText>
      </w:r>
      <w:r w:rsidR="00FD2D27" w:rsidRPr="00983A0C">
        <w:rPr>
          <w:rFonts w:ascii="Times New Roman" w:hAnsi="Times New Roman" w:cs="Times New Roman"/>
          <w:bCs/>
          <w:sz w:val="24"/>
          <w:szCs w:val="24"/>
        </w:rPr>
        <w:fldChar w:fldCharType="begin">
          <w:fldData xml:space="preserve">PEVuZE5vdGU+PENpdGU+PEF1dGhvcj5IaXBwaXNsZXktQ294PC9BdXRob3I+PFllYXI+MjAxNzwv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</w:fldData>
        </w:fldChar>
      </w:r>
      <w:r w:rsidR="00FD2D27" w:rsidRPr="00983A0C">
        <w:rPr>
          <w:rFonts w:ascii="Times New Roman" w:hAnsi="Times New Roman" w:cs="Times New Roman"/>
          <w:bCs/>
          <w:sz w:val="24"/>
          <w:szCs w:val="24"/>
        </w:rPr>
        <w:instrText xml:space="preserve"> ADDIN EN.CITE.DATA </w:instrText>
      </w:r>
      <w:r w:rsidR="00FD2D27" w:rsidRPr="00983A0C">
        <w:rPr>
          <w:rFonts w:ascii="Times New Roman" w:hAnsi="Times New Roman" w:cs="Times New Roman"/>
          <w:bCs/>
          <w:sz w:val="24"/>
          <w:szCs w:val="24"/>
        </w:rPr>
      </w:r>
      <w:r w:rsidR="00FD2D27" w:rsidRPr="00983A0C">
        <w:rPr>
          <w:rFonts w:ascii="Times New Roman" w:hAnsi="Times New Roman" w:cs="Times New Roman"/>
          <w:bCs/>
          <w:sz w:val="24"/>
          <w:szCs w:val="24"/>
        </w:rPr>
        <w:fldChar w:fldCharType="end"/>
      </w:r>
      <w:r w:rsidR="00E42BDC" w:rsidRPr="00983A0C">
        <w:rPr>
          <w:rFonts w:ascii="Times New Roman" w:hAnsi="Times New Roman" w:cs="Times New Roman"/>
          <w:bCs/>
          <w:sz w:val="24"/>
          <w:szCs w:val="24"/>
        </w:rPr>
      </w:r>
      <w:r w:rsidR="00E42BDC" w:rsidRPr="00983A0C">
        <w:rPr>
          <w:rFonts w:ascii="Times New Roman" w:hAnsi="Times New Roman" w:cs="Times New Roman"/>
          <w:bCs/>
          <w:sz w:val="24"/>
          <w:szCs w:val="24"/>
        </w:rPr>
        <w:fldChar w:fldCharType="separate"/>
      </w:r>
      <w:r w:rsidR="00FD2D27" w:rsidRPr="00983A0C">
        <w:rPr>
          <w:rFonts w:ascii="Times New Roman" w:hAnsi="Times New Roman" w:cs="Times New Roman"/>
          <w:bCs/>
          <w:noProof/>
          <w:sz w:val="24"/>
          <w:szCs w:val="24"/>
        </w:rPr>
        <w:t>(7)</w:t>
      </w:r>
      <w:r w:rsidR="00E42BDC" w:rsidRPr="00983A0C">
        <w:rPr>
          <w:rFonts w:ascii="Times New Roman" w:hAnsi="Times New Roman" w:cs="Times New Roman"/>
          <w:bCs/>
          <w:sz w:val="24"/>
          <w:szCs w:val="24"/>
        </w:rPr>
        <w:fldChar w:fldCharType="end"/>
      </w:r>
      <w:r w:rsidRPr="00983A0C">
        <w:rPr>
          <w:rFonts w:ascii="Times New Roman" w:hAnsi="Times New Roman" w:cs="Times New Roman"/>
          <w:bCs/>
          <w:sz w:val="24"/>
          <w:szCs w:val="24"/>
        </w:rPr>
        <w:t>. The most effective method to reduce morbidity and mortality in diabetic patients is prevention of secondary</w:t>
      </w:r>
      <w:r w:rsidR="00580B3E" w:rsidRPr="00983A0C">
        <w:rPr>
          <w:rFonts w:ascii="Times New Roman" w:hAnsi="Times New Roman" w:cs="Times New Roman"/>
          <w:bCs/>
          <w:sz w:val="24"/>
          <w:szCs w:val="24"/>
        </w:rPr>
        <w:t xml:space="preserve"> microvascular complications </w:t>
      </w:r>
      <w:r w:rsidR="00E9196F" w:rsidRPr="00983A0C">
        <w:rPr>
          <w:rFonts w:ascii="Times New Roman" w:hAnsi="Times New Roman" w:cs="Times New Roman"/>
          <w:bCs/>
          <w:sz w:val="24"/>
          <w:szCs w:val="24"/>
        </w:rPr>
        <w:t xml:space="preserve">that </w:t>
      </w:r>
      <w:r w:rsidR="00580B3E" w:rsidRPr="00983A0C">
        <w:rPr>
          <w:rFonts w:ascii="Times New Roman" w:hAnsi="Times New Roman" w:cs="Times New Roman"/>
          <w:bCs/>
          <w:sz w:val="24"/>
          <w:szCs w:val="24"/>
        </w:rPr>
        <w:t xml:space="preserve">in turn </w:t>
      </w:r>
      <w:r w:rsidR="00E9196F" w:rsidRPr="00983A0C">
        <w:rPr>
          <w:rFonts w:ascii="Times New Roman" w:hAnsi="Times New Roman" w:cs="Times New Roman"/>
          <w:bCs/>
          <w:sz w:val="24"/>
          <w:szCs w:val="24"/>
        </w:rPr>
        <w:t xml:space="preserve">will </w:t>
      </w:r>
      <w:r w:rsidR="00580B3E" w:rsidRPr="00983A0C">
        <w:rPr>
          <w:rFonts w:ascii="Times New Roman" w:hAnsi="Times New Roman" w:cs="Times New Roman"/>
          <w:bCs/>
          <w:sz w:val="24"/>
          <w:szCs w:val="24"/>
        </w:rPr>
        <w:t xml:space="preserve">reduce patient risk of </w:t>
      </w:r>
      <w:proofErr w:type="spellStart"/>
      <w:r w:rsidR="00580B3E" w:rsidRPr="00983A0C">
        <w:rPr>
          <w:rFonts w:ascii="Times New Roman" w:hAnsi="Times New Roman" w:cs="Times New Roman"/>
          <w:bCs/>
          <w:sz w:val="24"/>
          <w:szCs w:val="24"/>
        </w:rPr>
        <w:t>macrovascular</w:t>
      </w:r>
      <w:proofErr w:type="spellEnd"/>
      <w:r w:rsidR="00580B3E" w:rsidRPr="00983A0C">
        <w:rPr>
          <w:rFonts w:ascii="Times New Roman" w:hAnsi="Times New Roman" w:cs="Times New Roman"/>
          <w:bCs/>
          <w:sz w:val="24"/>
          <w:szCs w:val="24"/>
        </w:rPr>
        <w:t xml:space="preserve"> complications</w:t>
      </w:r>
      <w:r w:rsidRPr="00983A0C">
        <w:rPr>
          <w:rFonts w:ascii="Times New Roman" w:hAnsi="Times New Roman" w:cs="Times New Roman"/>
          <w:bCs/>
          <w:sz w:val="24"/>
          <w:szCs w:val="24"/>
        </w:rPr>
        <w:t xml:space="preserve">. This involves </w:t>
      </w:r>
      <w:r w:rsidR="00580B3E" w:rsidRPr="00983A0C">
        <w:rPr>
          <w:rFonts w:ascii="Times New Roman" w:hAnsi="Times New Roman" w:cs="Times New Roman"/>
          <w:bCs/>
          <w:sz w:val="24"/>
          <w:szCs w:val="24"/>
        </w:rPr>
        <w:t xml:space="preserve">1) </w:t>
      </w:r>
      <w:r w:rsidRPr="00983A0C">
        <w:rPr>
          <w:rFonts w:ascii="Times New Roman" w:hAnsi="Times New Roman" w:cs="Times New Roman"/>
          <w:bCs/>
          <w:sz w:val="24"/>
          <w:szCs w:val="24"/>
        </w:rPr>
        <w:t>identification of modifiable risk factors</w:t>
      </w:r>
      <w:r w:rsidR="00580B3E" w:rsidRPr="00983A0C">
        <w:rPr>
          <w:rFonts w:ascii="Times New Roman" w:hAnsi="Times New Roman" w:cs="Times New Roman"/>
          <w:bCs/>
          <w:sz w:val="24"/>
          <w:szCs w:val="24"/>
        </w:rPr>
        <w:t xml:space="preserve"> for developing microvascular complications, and 2) motivating patients to reduce their risk of microvascular complications.</w:t>
      </w:r>
    </w:p>
    <w:p w14:paraId="2C2F9F6F" w14:textId="739C64A9" w:rsidR="00580B3E" w:rsidRPr="00983A0C" w:rsidRDefault="0052351E" w:rsidP="7E6D1B11">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One of</w:t>
      </w:r>
      <w:r w:rsidRPr="7E6D1B11">
        <w:rPr>
          <w:rFonts w:ascii="Times New Roman" w:hAnsi="Times New Roman" w:cs="Times New Roman"/>
          <w:sz w:val="24"/>
          <w:szCs w:val="24"/>
        </w:rPr>
        <w:t xml:space="preserve"> </w:t>
      </w:r>
      <w:r w:rsidR="00580B3E" w:rsidRPr="7E6D1B11">
        <w:rPr>
          <w:rFonts w:ascii="Times New Roman" w:hAnsi="Times New Roman" w:cs="Times New Roman"/>
          <w:sz w:val="24"/>
          <w:szCs w:val="24"/>
        </w:rPr>
        <w:t>the most important modifiable risk factors identified is glycemic control. Multiple randomized control trials have demonstrated tight glycemic control is associated with decreased risk of micro- and macro-vascular complications</w:t>
      </w:r>
      <w:r w:rsidR="00F85A8E" w:rsidRPr="7E6D1B11">
        <w:rPr>
          <w:rFonts w:ascii="Times New Roman" w:hAnsi="Times New Roman" w:cs="Times New Roman"/>
          <w:sz w:val="24"/>
          <w:szCs w:val="24"/>
        </w:rPr>
        <w:t xml:space="preserve"> </w:t>
      </w:r>
      <w:r w:rsidR="00B74DA1" w:rsidRPr="7E6D1B11">
        <w:rPr>
          <w:rFonts w:ascii="Times New Roman" w:hAnsi="Times New Roman" w:cs="Times New Roman"/>
          <w:sz w:val="24"/>
          <w:szCs w:val="24"/>
        </w:rPr>
        <w:fldChar w:fldCharType="begin">
          <w:fldData xml:space="preserve">PEVuZE5vdGU+PENpdGU+PEF1dGhvcj5OYXRoYW48L0F1dGhvcj48WWVhcj4xOTkzPC9ZZWFyPjxS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</w:fldData>
        </w:fldChar>
      </w:r>
      <w:r w:rsidR="00FD2D27" w:rsidRPr="7E6D1B11">
        <w:rPr>
          <w:rFonts w:ascii="Times New Roman" w:hAnsi="Times New Roman" w:cs="Times New Roman"/>
          <w:sz w:val="24"/>
          <w:szCs w:val="24"/>
        </w:rPr>
        <w:instrText xml:space="preserve"> ADDIN EN.CITE </w:instrText>
      </w:r>
      <w:r w:rsidR="00FD2D27" w:rsidRPr="7E6D1B11">
        <w:rPr>
          <w:rFonts w:ascii="Times New Roman" w:hAnsi="Times New Roman" w:cs="Times New Roman"/>
          <w:sz w:val="24"/>
          <w:szCs w:val="24"/>
        </w:rPr>
        <w:fldChar w:fldCharType="begin">
          <w:fldData xml:space="preserve">PEVuZE5vdGU+PENpdGU+PEF1dGhvcj5OYXRoYW48L0F1dGhvcj48WWVhcj4xOTkzPC9ZZWFyPjxS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</w:fldData>
        </w:fldChar>
      </w:r>
      <w:r w:rsidR="00FD2D27" w:rsidRPr="7E6D1B11">
        <w:rPr>
          <w:rFonts w:ascii="Times New Roman" w:hAnsi="Times New Roman" w:cs="Times New Roman"/>
          <w:sz w:val="24"/>
          <w:szCs w:val="24"/>
        </w:rPr>
        <w:instrText xml:space="preserve"> ADDIN EN.CITE.DATA </w:instrText>
      </w:r>
      <w:r w:rsidR="00FD2D27" w:rsidRPr="7E6D1B11">
        <w:rPr>
          <w:rFonts w:ascii="Times New Roman" w:hAnsi="Times New Roman" w:cs="Times New Roman"/>
          <w:sz w:val="24"/>
          <w:szCs w:val="24"/>
        </w:rPr>
      </w:r>
      <w:r w:rsidR="00FD2D27" w:rsidRPr="7E6D1B11">
        <w:rPr>
          <w:rFonts w:ascii="Times New Roman" w:hAnsi="Times New Roman" w:cs="Times New Roman"/>
          <w:sz w:val="24"/>
          <w:szCs w:val="24"/>
        </w:rPr>
        <w:fldChar w:fldCharType="end"/>
      </w:r>
      <w:r w:rsidR="00B74DA1" w:rsidRPr="7E6D1B11">
        <w:rPr>
          <w:rFonts w:ascii="Times New Roman" w:hAnsi="Times New Roman" w:cs="Times New Roman"/>
          <w:sz w:val="24"/>
          <w:szCs w:val="24"/>
        </w:rPr>
      </w:r>
      <w:r w:rsidR="00B74DA1" w:rsidRPr="7E6D1B11">
        <w:rPr>
          <w:rFonts w:ascii="Times New Roman" w:hAnsi="Times New Roman" w:cs="Times New Roman"/>
          <w:sz w:val="24"/>
          <w:szCs w:val="24"/>
        </w:rPr>
        <w:fldChar w:fldCharType="separate"/>
      </w:r>
      <w:r w:rsidR="00FD2D27" w:rsidRPr="7E6D1B11">
        <w:rPr>
          <w:rFonts w:ascii="Times New Roman" w:hAnsi="Times New Roman" w:cs="Times New Roman"/>
          <w:noProof/>
          <w:sz w:val="24"/>
          <w:szCs w:val="24"/>
        </w:rPr>
        <w:t>(8; 9)</w:t>
      </w:r>
      <w:r w:rsidR="00B74DA1" w:rsidRPr="7E6D1B11">
        <w:rPr>
          <w:rFonts w:ascii="Times New Roman" w:hAnsi="Times New Roman" w:cs="Times New Roman"/>
          <w:sz w:val="24"/>
          <w:szCs w:val="24"/>
        </w:rPr>
        <w:fldChar w:fldCharType="end"/>
      </w:r>
      <w:r w:rsidR="00580B3E" w:rsidRPr="7E6D1B11">
        <w:rPr>
          <w:rFonts w:ascii="Times New Roman" w:hAnsi="Times New Roman" w:cs="Times New Roman"/>
          <w:sz w:val="24"/>
          <w:szCs w:val="24"/>
        </w:rPr>
        <w:t>. Other factors have been associated with risk of microvascular complications in cross-sectional and longitudinal studies includ</w:t>
      </w:r>
      <w:r w:rsidR="00FD2D27" w:rsidRPr="7E6D1B11">
        <w:rPr>
          <w:rFonts w:ascii="Times New Roman" w:hAnsi="Times New Roman" w:cs="Times New Roman"/>
          <w:sz w:val="24"/>
          <w:szCs w:val="24"/>
        </w:rPr>
        <w:t>ing</w:t>
      </w:r>
      <w:r w:rsidR="00580B3E" w:rsidRPr="7E6D1B11">
        <w:rPr>
          <w:rFonts w:ascii="Times New Roman" w:hAnsi="Times New Roman" w:cs="Times New Roman"/>
          <w:sz w:val="24"/>
          <w:szCs w:val="24"/>
        </w:rPr>
        <w:t xml:space="preserve"> sex</w:t>
      </w:r>
      <w:r w:rsidR="00B74DA1" w:rsidRPr="7E6D1B11">
        <w:rPr>
          <w:rFonts w:ascii="Times New Roman" w:hAnsi="Times New Roman" w:cs="Times New Roman"/>
          <w:sz w:val="24"/>
          <w:szCs w:val="24"/>
        </w:rPr>
        <w:fldChar w:fldCharType="begin">
          <w:fldData xml:space="preserve">PEVuZE5vdGU+PENpdGU+PEF1dGhvcj5IdXhsZXk8L0F1dGhvcj48WWVhcj4yMDE1PC9ZZWFyPjxS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</w:fldData>
        </w:fldChar>
      </w:r>
      <w:r w:rsidR="00FD2D27" w:rsidRPr="7E6D1B11">
        <w:rPr>
          <w:rFonts w:ascii="Times New Roman" w:hAnsi="Times New Roman" w:cs="Times New Roman"/>
          <w:sz w:val="24"/>
          <w:szCs w:val="24"/>
        </w:rPr>
        <w:instrText xml:space="preserve"> ADDIN EN.CITE </w:instrText>
      </w:r>
      <w:r w:rsidR="00FD2D27" w:rsidRPr="7E6D1B11">
        <w:rPr>
          <w:rFonts w:ascii="Times New Roman" w:hAnsi="Times New Roman" w:cs="Times New Roman"/>
          <w:sz w:val="24"/>
          <w:szCs w:val="24"/>
        </w:rPr>
        <w:fldChar w:fldCharType="begin">
          <w:fldData xml:space="preserve">PEVuZE5vdGU+PENpdGU+PEF1dGhvcj5IdXhsZXk8L0F1dGhvcj48WWVhcj4yMDE1PC9ZZWFyPjxS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</w:fldData>
        </w:fldChar>
      </w:r>
      <w:r w:rsidR="00FD2D27" w:rsidRPr="7E6D1B11">
        <w:rPr>
          <w:rFonts w:ascii="Times New Roman" w:hAnsi="Times New Roman" w:cs="Times New Roman"/>
          <w:sz w:val="24"/>
          <w:szCs w:val="24"/>
        </w:rPr>
        <w:instrText xml:space="preserve"> ADDIN EN.CITE.DATA </w:instrText>
      </w:r>
      <w:r w:rsidR="00FD2D27" w:rsidRPr="7E6D1B11">
        <w:rPr>
          <w:rFonts w:ascii="Times New Roman" w:hAnsi="Times New Roman" w:cs="Times New Roman"/>
          <w:sz w:val="24"/>
          <w:szCs w:val="24"/>
        </w:rPr>
      </w:r>
      <w:r w:rsidR="00FD2D27" w:rsidRPr="7E6D1B11">
        <w:rPr>
          <w:rFonts w:ascii="Times New Roman" w:hAnsi="Times New Roman" w:cs="Times New Roman"/>
          <w:sz w:val="24"/>
          <w:szCs w:val="24"/>
        </w:rPr>
        <w:fldChar w:fldCharType="end"/>
      </w:r>
      <w:r w:rsidR="00B74DA1" w:rsidRPr="7E6D1B11">
        <w:rPr>
          <w:rFonts w:ascii="Times New Roman" w:hAnsi="Times New Roman" w:cs="Times New Roman"/>
          <w:sz w:val="24"/>
          <w:szCs w:val="24"/>
        </w:rPr>
      </w:r>
      <w:r w:rsidR="00B74DA1" w:rsidRPr="7E6D1B11">
        <w:rPr>
          <w:rFonts w:ascii="Times New Roman" w:hAnsi="Times New Roman" w:cs="Times New Roman"/>
          <w:sz w:val="24"/>
          <w:szCs w:val="24"/>
        </w:rPr>
        <w:fldChar w:fldCharType="separate"/>
      </w:r>
      <w:r w:rsidR="00FD2D27" w:rsidRPr="7E6D1B11">
        <w:rPr>
          <w:rFonts w:ascii="Times New Roman" w:hAnsi="Times New Roman" w:cs="Times New Roman"/>
          <w:noProof/>
          <w:sz w:val="24"/>
          <w:szCs w:val="24"/>
        </w:rPr>
        <w:t>(10)</w:t>
      </w:r>
      <w:r w:rsidR="00B74DA1" w:rsidRPr="7E6D1B11">
        <w:rPr>
          <w:rFonts w:ascii="Times New Roman" w:hAnsi="Times New Roman" w:cs="Times New Roman"/>
          <w:sz w:val="24"/>
          <w:szCs w:val="24"/>
        </w:rPr>
        <w:fldChar w:fldCharType="end"/>
      </w:r>
      <w:r w:rsidR="00580B3E" w:rsidRPr="7E6D1B11">
        <w:rPr>
          <w:rFonts w:ascii="Times New Roman" w:hAnsi="Times New Roman" w:cs="Times New Roman"/>
          <w:sz w:val="24"/>
          <w:szCs w:val="24"/>
        </w:rPr>
        <w:t xml:space="preserve">, </w:t>
      </w:r>
      <w:r w:rsidR="00B74DA1" w:rsidRPr="7E6D1B11">
        <w:rPr>
          <w:rFonts w:ascii="Times New Roman" w:hAnsi="Times New Roman" w:cs="Times New Roman"/>
          <w:sz w:val="24"/>
          <w:szCs w:val="24"/>
        </w:rPr>
        <w:t>developing type 1 diabetes at puberty</w:t>
      </w:r>
      <w:r w:rsidR="00F85A8E" w:rsidRPr="7E6D1B11">
        <w:rPr>
          <w:rFonts w:ascii="Times New Roman" w:hAnsi="Times New Roman" w:cs="Times New Roman"/>
          <w:sz w:val="24"/>
          <w:szCs w:val="24"/>
        </w:rPr>
        <w:t xml:space="preserve"> </w:t>
      </w:r>
      <w:r w:rsidR="00B74DA1" w:rsidRPr="7E6D1B11">
        <w:rPr>
          <w:rFonts w:ascii="Times New Roman" w:hAnsi="Times New Roman" w:cs="Times New Roman"/>
          <w:sz w:val="24"/>
          <w:szCs w:val="24"/>
        </w:rPr>
        <w:fldChar w:fldCharType="begin">
          <w:fldData xml:space="preserve">PEVuZE5vdGU+PENpdGU+PEF1dGhvcj5DaG88L0F1dGhvcj48WWVhcj4yMDE0PC9ZZWFyPjxSZWNO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</w:fldData>
        </w:fldChar>
      </w:r>
      <w:r w:rsidR="00FD2D27" w:rsidRPr="7E6D1B11">
        <w:rPr>
          <w:rFonts w:ascii="Times New Roman" w:hAnsi="Times New Roman" w:cs="Times New Roman"/>
          <w:sz w:val="24"/>
          <w:szCs w:val="24"/>
        </w:rPr>
        <w:instrText xml:space="preserve"> ADDIN EN.CITE </w:instrText>
      </w:r>
      <w:r w:rsidR="00FD2D27" w:rsidRPr="7E6D1B11">
        <w:rPr>
          <w:rFonts w:ascii="Times New Roman" w:hAnsi="Times New Roman" w:cs="Times New Roman"/>
          <w:sz w:val="24"/>
          <w:szCs w:val="24"/>
        </w:rPr>
        <w:fldChar w:fldCharType="begin">
          <w:fldData xml:space="preserve">PEVuZE5vdGU+PENpdGU+PEF1dGhvcj5DaG88L0F1dGhvcj48WWVhcj4yMDE0PC9ZZWFyPjxSZWNO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</w:fldData>
        </w:fldChar>
      </w:r>
      <w:r w:rsidR="00FD2D27" w:rsidRPr="7E6D1B11">
        <w:rPr>
          <w:rFonts w:ascii="Times New Roman" w:hAnsi="Times New Roman" w:cs="Times New Roman"/>
          <w:sz w:val="24"/>
          <w:szCs w:val="24"/>
        </w:rPr>
        <w:instrText xml:space="preserve"> ADDIN EN.CITE.DATA </w:instrText>
      </w:r>
      <w:r w:rsidR="00FD2D27" w:rsidRPr="7E6D1B11">
        <w:rPr>
          <w:rFonts w:ascii="Times New Roman" w:hAnsi="Times New Roman" w:cs="Times New Roman"/>
          <w:sz w:val="24"/>
          <w:szCs w:val="24"/>
        </w:rPr>
      </w:r>
      <w:r w:rsidR="00FD2D27" w:rsidRPr="7E6D1B11">
        <w:rPr>
          <w:rFonts w:ascii="Times New Roman" w:hAnsi="Times New Roman" w:cs="Times New Roman"/>
          <w:sz w:val="24"/>
          <w:szCs w:val="24"/>
        </w:rPr>
        <w:fldChar w:fldCharType="end"/>
      </w:r>
      <w:r w:rsidR="00B74DA1" w:rsidRPr="7E6D1B11">
        <w:rPr>
          <w:rFonts w:ascii="Times New Roman" w:hAnsi="Times New Roman" w:cs="Times New Roman"/>
          <w:sz w:val="24"/>
          <w:szCs w:val="24"/>
        </w:rPr>
      </w:r>
      <w:r w:rsidR="00B74DA1" w:rsidRPr="7E6D1B11">
        <w:rPr>
          <w:rFonts w:ascii="Times New Roman" w:hAnsi="Times New Roman" w:cs="Times New Roman"/>
          <w:sz w:val="24"/>
          <w:szCs w:val="24"/>
        </w:rPr>
        <w:fldChar w:fldCharType="separate"/>
      </w:r>
      <w:r w:rsidR="00FD2D27" w:rsidRPr="7E6D1B11">
        <w:rPr>
          <w:rFonts w:ascii="Times New Roman" w:hAnsi="Times New Roman" w:cs="Times New Roman"/>
          <w:noProof/>
          <w:sz w:val="24"/>
          <w:szCs w:val="24"/>
        </w:rPr>
        <w:t>(11)</w:t>
      </w:r>
      <w:r w:rsidR="00B74DA1" w:rsidRPr="7E6D1B11">
        <w:rPr>
          <w:rFonts w:ascii="Times New Roman" w:hAnsi="Times New Roman" w:cs="Times New Roman"/>
          <w:sz w:val="24"/>
          <w:szCs w:val="24"/>
        </w:rPr>
        <w:fldChar w:fldCharType="end"/>
      </w:r>
      <w:r w:rsidR="00B74DA1" w:rsidRPr="7E6D1B11">
        <w:rPr>
          <w:rFonts w:ascii="Times New Roman" w:hAnsi="Times New Roman" w:cs="Times New Roman"/>
          <w:sz w:val="24"/>
          <w:szCs w:val="24"/>
        </w:rPr>
        <w:t xml:space="preserve">, </w:t>
      </w:r>
      <w:r w:rsidR="00580B3E" w:rsidRPr="7E6D1B11">
        <w:rPr>
          <w:rFonts w:ascii="Times New Roman" w:hAnsi="Times New Roman" w:cs="Times New Roman"/>
          <w:sz w:val="24"/>
          <w:szCs w:val="24"/>
        </w:rPr>
        <w:t>glycemic variability</w:t>
      </w:r>
      <w:r w:rsidR="00F85A8E" w:rsidRPr="7E6D1B11">
        <w:rPr>
          <w:rFonts w:ascii="Times New Roman" w:hAnsi="Times New Roman" w:cs="Times New Roman"/>
          <w:sz w:val="24"/>
          <w:szCs w:val="24"/>
        </w:rPr>
        <w:t xml:space="preserve"> </w:t>
      </w:r>
      <w:r w:rsidR="00B74DA1" w:rsidRPr="7E6D1B11">
        <w:rPr>
          <w:rFonts w:ascii="Times New Roman" w:hAnsi="Times New Roman" w:cs="Times New Roman"/>
          <w:sz w:val="24"/>
          <w:szCs w:val="24"/>
        </w:rPr>
        <w:fldChar w:fldCharType="begin"/>
      </w:r>
      <w:r w:rsidR="00FD2D27" w:rsidRPr="7E6D1B11">
        <w:rPr>
          <w:rFonts w:ascii="Times New Roman" w:hAnsi="Times New Roman" w:cs="Times New Roman"/>
          <w:sz w:val="24"/>
          <w:szCs w:val="24"/>
        </w:rPr>
        <w:instrText xml:space="preserve"> ADDIN EN.CITE &lt;EndNote&gt;&lt;Cite&gt;&lt;Author&gt;Bergenstal&lt;/Author&gt;&lt;Year&gt;2015&lt;/Year&gt;&lt;RecNum&gt;13&lt;/RecNum&gt;&lt;DisplayText&gt;(12)&lt;/DisplayText&gt;&lt;record&gt;&lt;rec-number&gt;13&lt;/rec-number&gt;&lt;foreign-keys&gt;&lt;key app="EN" db-id="5zxfzf5e9zvxa1e0tzk5ssvcatxpzptdfx0p" timestamp="1608911853"&gt;13&lt;/key&gt;&lt;/foreign-keys&gt;&lt;ref-type name="Journal Article"&gt;17&lt;/ref-type&gt;&lt;contributors&gt;&lt;authors&gt;&lt;author&gt;Bergenstal, R. M.&lt;/author&gt;&lt;/authors&gt;&lt;/contributors&gt;&lt;auth-address&gt;International Diabetes Center at Park Nicollet, Minneapolis, MN richard.bergenstal@parknicollet.com.&lt;/auth-address&gt;&lt;titles&gt;&lt;title&gt;Glycemic Variability and Diabetes Complications: Does It Matter? Simply Put, There Are Better Glycemic Markers!&lt;/title&gt;&lt;secondary-title&gt;Diabetes Care&lt;/secondary-title&gt;&lt;/titles&gt;&lt;periodical&gt;&lt;full-title&gt;Diabetes care&lt;/full-title&gt;&lt;/periodical&gt;&lt;pages&gt;1615-21&lt;/pages&gt;&lt;volume&gt;38&lt;/volume&gt;&lt;number&gt;8&lt;/number&gt;&lt;edition&gt;2015/07/25&lt;/edition&gt;&lt;keywords&gt;&lt;keyword&gt;Biomarkers/metabolism&lt;/keyword&gt;&lt;keyword&gt;Blood Glucose/metabolism&lt;/keyword&gt;&lt;keyword&gt;Diabetes Complications/*blood/prevention &amp;amp; control&lt;/keyword&gt;&lt;keyword&gt;Diabetes Mellitus, Type 1/*blood/prevention &amp;amp; control&lt;/keyword&gt;&lt;keyword&gt;Diabetes Mellitus, Type 2/*blood/prevention &amp;amp; control&lt;/keyword&gt;&lt;keyword&gt;Diabetic Angiopathies/blood/prevention &amp;amp; control&lt;/keyword&gt;&lt;keyword&gt;Glycated Hemoglobin A/metabolism&lt;/keyword&gt;&lt;keyword&gt;Humans&lt;/keyword&gt;&lt;keyword&gt;Hypoglycemia/blood/prevention &amp;amp; control&lt;/keyword&gt;&lt;keyword&gt;Microvessels/physiology&lt;/keyword&gt;&lt;/keywords&gt;&lt;dates&gt;&lt;year&gt;2015&lt;/year&gt;&lt;pub-dates&gt;&lt;date&gt;Aug&lt;/date&gt;&lt;/pub-dates&gt;&lt;/dates&gt;&lt;isbn&gt;0149-5992&lt;/isbn&gt;&lt;accession-num&gt;26207055&lt;/accession-num&gt;&lt;urls&gt;&lt;/urls&gt;&lt;electronic-resource-num&gt;10.2337/dc15-0099&lt;/electronic-resource-num&gt;&lt;remote-database-provider&gt;NLM&lt;/remote-database-provider&gt;&lt;language&gt;eng&lt;/language&gt;&lt;/record&gt;&lt;/Cite&gt;&lt;/EndNote&gt;</w:instrText>
      </w:r>
      <w:r w:rsidR="00B74DA1" w:rsidRPr="7E6D1B11">
        <w:rPr>
          <w:rFonts w:ascii="Times New Roman" w:hAnsi="Times New Roman" w:cs="Times New Roman"/>
          <w:sz w:val="24"/>
          <w:szCs w:val="24"/>
        </w:rPr>
        <w:fldChar w:fldCharType="separate"/>
      </w:r>
      <w:r w:rsidR="00FD2D27" w:rsidRPr="7E6D1B11">
        <w:rPr>
          <w:rFonts w:ascii="Times New Roman" w:hAnsi="Times New Roman" w:cs="Times New Roman"/>
          <w:noProof/>
          <w:sz w:val="24"/>
          <w:szCs w:val="24"/>
        </w:rPr>
        <w:t>(12)</w:t>
      </w:r>
      <w:r w:rsidR="00B74DA1" w:rsidRPr="7E6D1B11">
        <w:rPr>
          <w:rFonts w:ascii="Times New Roman" w:hAnsi="Times New Roman" w:cs="Times New Roman"/>
          <w:sz w:val="24"/>
          <w:szCs w:val="24"/>
        </w:rPr>
        <w:fldChar w:fldCharType="end"/>
      </w:r>
      <w:r w:rsidR="00580B3E" w:rsidRPr="7E6D1B11">
        <w:rPr>
          <w:rFonts w:ascii="Times New Roman" w:hAnsi="Times New Roman" w:cs="Times New Roman"/>
          <w:sz w:val="24"/>
          <w:szCs w:val="24"/>
        </w:rPr>
        <w:t>, socioeconomic status</w:t>
      </w:r>
      <w:r w:rsidR="00F85A8E" w:rsidRPr="7E6D1B11">
        <w:rPr>
          <w:rFonts w:ascii="Times New Roman" w:hAnsi="Times New Roman" w:cs="Times New Roman"/>
          <w:sz w:val="24"/>
          <w:szCs w:val="24"/>
        </w:rPr>
        <w:t xml:space="preserve"> </w:t>
      </w:r>
      <w:r w:rsidR="00B74DA1" w:rsidRPr="7E6D1B11">
        <w:rPr>
          <w:rFonts w:ascii="Times New Roman" w:hAnsi="Times New Roman" w:cs="Times New Roman"/>
          <w:sz w:val="24"/>
          <w:szCs w:val="24"/>
        </w:rPr>
        <w:fldChar w:fldCharType="begin"/>
      </w:r>
      <w:r w:rsidR="00FD2D27" w:rsidRPr="7E6D1B11">
        <w:rPr>
          <w:rFonts w:ascii="Times New Roman" w:hAnsi="Times New Roman" w:cs="Times New Roman"/>
          <w:sz w:val="24"/>
          <w:szCs w:val="24"/>
        </w:rPr>
        <w:instrText xml:space="preserve"> ADDIN EN.CITE &lt;EndNote&gt;&lt;Cite&gt;&lt;Author&gt;Secrest&lt;/Author&gt;&lt;Year&gt;2011&lt;/Year&gt;&lt;RecNum&gt;15&lt;/RecNum&gt;&lt;DisplayText&gt;(13)&lt;/DisplayText&gt;&lt;record&gt;&lt;rec-number&gt;15&lt;/rec-number&gt;&lt;foreign-keys&gt;&lt;key app="EN" db-id="5zxfzf5e9zvxa1e0tzk5ssvcatxpzptdfx0p" timestamp="1608912039"&gt;15&lt;/key&gt;&lt;/foreign-keys&gt;&lt;ref-type name="Journal Article"&gt;17&lt;/ref-type&gt;&lt;contributors&gt;&lt;authors&gt;&lt;author&gt;Secrest, A. M.&lt;/author&gt;&lt;author&gt;Costacou, T.&lt;/author&gt;&lt;author&gt;Gutelius, B.&lt;/author&gt;&lt;author&gt;Miller, R. G.&lt;/author&gt;&lt;author&gt;Songer, T. J.&lt;/author&gt;&lt;author&gt;Orchard, T. J.&lt;/author&gt;&lt;/authors&gt;&lt;/contributors&gt;&lt;auth-address&gt;Department of Epidemiology, University of Pittsburgh, Pittsburgh, PA 15213, USA.&lt;/auth-address&gt;&lt;titles&gt;&lt;title&gt;Associations between socioeconomic status and major complications in type 1 diabetes: the Pittsburgh epidemiology of diabetes complication (EDC) Study&lt;/title&gt;&lt;secondary-title&gt;Ann Epidemiol&lt;/secondary-title&gt;&lt;/titles&gt;&lt;periodical&gt;&lt;full-title&gt;Ann Epidemiol&lt;/full-title&gt;&lt;/periodical&gt;&lt;pages&gt;374-81&lt;/pages&gt;&lt;volume&gt;21&lt;/volume&gt;&lt;number&gt;5&lt;/number&gt;&lt;edition&gt;2011/04/05&lt;/edition&gt;&lt;keywords&gt;&lt;keyword&gt;Adolescent&lt;/keyword&gt;&lt;keyword&gt;Adult&lt;/keyword&gt;&lt;keyword&gt;Cohort Studies&lt;/keyword&gt;&lt;keyword&gt;Confidence Intervals&lt;/keyword&gt;&lt;keyword&gt;Diabetes Complications/*epidemiology/mortality&lt;/keyword&gt;&lt;keyword&gt;Diabetes Mellitus, Type 1/*mortality&lt;/keyword&gt;&lt;keyword&gt;Employment&lt;/keyword&gt;&lt;keyword&gt;Female&lt;/keyword&gt;&lt;keyword&gt;Humans&lt;/keyword&gt;&lt;keyword&gt;Male&lt;/keyword&gt;&lt;keyword&gt;Pennsylvania/epidemiology&lt;/keyword&gt;&lt;keyword&gt;Prospective Studies&lt;/keyword&gt;&lt;keyword&gt;*Social Class&lt;/keyword&gt;&lt;keyword&gt;Young Adult&lt;/keyword&gt;&lt;/keywords&gt;&lt;dates&gt;&lt;year&gt;2011&lt;/year&gt;&lt;pub-dates&gt;&lt;date&gt;May&lt;/date&gt;&lt;/pub-dates&gt;&lt;/dates&gt;&lt;isbn&gt;1047-2797 (Print)&amp;#xD;1047-2797&lt;/isbn&gt;&lt;accession-num&gt;21458731&lt;/accession-num&gt;&lt;urls&gt;&lt;/urls&gt;&lt;custom2&gt;PMC3079455&lt;/custom2&gt;&lt;custom6&gt;NIHMS282291&lt;/custom6&gt;&lt;electronic-resource-num&gt;10.1016/j.annepidem.2011.02.007&lt;/electronic-resource-num&gt;&lt;remote-database-provider&gt;NLM&lt;/remote-database-provider&gt;&lt;language&gt;eng&lt;/language&gt;&lt;/record&gt;&lt;/Cite&gt;&lt;/EndNote&gt;</w:instrText>
      </w:r>
      <w:r w:rsidR="00B74DA1" w:rsidRPr="7E6D1B11">
        <w:rPr>
          <w:rFonts w:ascii="Times New Roman" w:hAnsi="Times New Roman" w:cs="Times New Roman"/>
          <w:sz w:val="24"/>
          <w:szCs w:val="24"/>
        </w:rPr>
        <w:fldChar w:fldCharType="separate"/>
      </w:r>
      <w:r w:rsidR="00FD2D27" w:rsidRPr="7E6D1B11">
        <w:rPr>
          <w:rFonts w:ascii="Times New Roman" w:hAnsi="Times New Roman" w:cs="Times New Roman"/>
          <w:noProof/>
          <w:sz w:val="24"/>
          <w:szCs w:val="24"/>
        </w:rPr>
        <w:t>(13)</w:t>
      </w:r>
      <w:r w:rsidR="00B74DA1" w:rsidRPr="7E6D1B11">
        <w:rPr>
          <w:rFonts w:ascii="Times New Roman" w:hAnsi="Times New Roman" w:cs="Times New Roman"/>
          <w:sz w:val="24"/>
          <w:szCs w:val="24"/>
        </w:rPr>
        <w:fldChar w:fldCharType="end"/>
      </w:r>
      <w:r w:rsidR="00580B3E" w:rsidRPr="7E6D1B11">
        <w:rPr>
          <w:rFonts w:ascii="Times New Roman" w:hAnsi="Times New Roman" w:cs="Times New Roman"/>
          <w:sz w:val="24"/>
          <w:szCs w:val="24"/>
        </w:rPr>
        <w:t xml:space="preserve">, </w:t>
      </w:r>
      <w:r w:rsidR="00B74DA1" w:rsidRPr="7E6D1B11">
        <w:rPr>
          <w:rFonts w:ascii="Times New Roman" w:hAnsi="Times New Roman" w:cs="Times New Roman"/>
          <w:sz w:val="24"/>
          <w:szCs w:val="24"/>
        </w:rPr>
        <w:t>quality of life during adolescence</w:t>
      </w:r>
      <w:r w:rsidR="00F85A8E" w:rsidRPr="7E6D1B11">
        <w:rPr>
          <w:rFonts w:ascii="Times New Roman" w:hAnsi="Times New Roman" w:cs="Times New Roman"/>
          <w:sz w:val="24"/>
          <w:szCs w:val="24"/>
        </w:rPr>
        <w:t xml:space="preserve"> </w:t>
      </w:r>
      <w:r w:rsidR="00B74DA1" w:rsidRPr="7E6D1B11">
        <w:rPr>
          <w:rFonts w:ascii="Times New Roman" w:hAnsi="Times New Roman" w:cs="Times New Roman"/>
          <w:sz w:val="24"/>
          <w:szCs w:val="24"/>
        </w:rPr>
        <w:fldChar w:fldCharType="begin"/>
      </w:r>
      <w:r w:rsidR="00FD2D27" w:rsidRPr="7E6D1B11">
        <w:rPr>
          <w:rFonts w:ascii="Times New Roman" w:hAnsi="Times New Roman" w:cs="Times New Roman"/>
          <w:sz w:val="24"/>
          <w:szCs w:val="24"/>
        </w:rPr>
        <w:instrText xml:space="preserve"> ADDIN EN.CITE &lt;EndNote&gt;&lt;Cite&gt;&lt;Author&gt;Hilliard&lt;/Author&gt;&lt;Year&gt;2013&lt;/Year&gt;&lt;RecNum&gt;18&lt;/RecNum&gt;&lt;DisplayText&gt;(14)&lt;/DisplayText&gt;&lt;record&gt;&lt;rec-number&gt;18&lt;/rec-number&gt;&lt;foreign-keys&gt;&lt;key app="EN" db-id="5zxfzf5e9zvxa1e0tzk5ssvcatxpzptdfx0p" timestamp="1608912363"&gt;18&lt;/key&gt;&lt;/foreign-keys&gt;&lt;ref-type name="Journal Article"&gt;17&lt;/ref-type&gt;&lt;contributors&gt;&lt;authors&gt;&lt;author&gt;Hilliard, M. E.&lt;/author&gt;&lt;author&gt;Mann, K. A.&lt;/author&gt;&lt;author&gt;Peugh, J. L.&lt;/author&gt;&lt;author&gt;Hood, K. K.&lt;/author&gt;&lt;/authors&gt;&lt;/contributors&gt;&lt;auth-address&gt;Johns Hopkins Adherence Research Center, Department of Medicine, Johns Hopkins University School of Medicine, Baltimore, MD, USA.&lt;/auth-address&gt;&lt;titles&gt;&lt;title&gt;How poorer quality of life in adolescence predicts subsequent type 1 diabetes management and control&lt;/title&gt;&lt;secondary-title&gt;Patient Educ Couns&lt;/secondary-title&gt;&lt;/titles&gt;&lt;periodical&gt;&lt;full-title&gt;Patient Educ Couns&lt;/full-title&gt;&lt;/periodical&gt;&lt;pages&gt;120-5&lt;/pages&gt;&lt;volume&gt;91&lt;/volume&gt;&lt;number&gt;1&lt;/number&gt;&lt;edition&gt;2012/11/28&lt;/edition&gt;&lt;keywords&gt;&lt;keyword&gt;*Choice Behavior&lt;/keyword&gt;&lt;keyword&gt;Humans&lt;/keyword&gt;&lt;keyword&gt;Male&lt;/keyword&gt;&lt;keyword&gt;*Surveys and Questionnaires&lt;/keyword&gt;&lt;keyword&gt;Writing&lt;/keyword&gt;&lt;/keywords&gt;&lt;dates&gt;&lt;year&gt;2013&lt;/year&gt;&lt;pub-dates&gt;&lt;date&gt;Apr&lt;/date&gt;&lt;/pub-dates&gt;&lt;/dates&gt;&lt;isbn&gt;0738-3991 (Print)&amp;#xD;0738-3991&lt;/isbn&gt;&lt;accession-num&gt;23182614&lt;/accession-num&gt;&lt;urls&gt;&lt;/urls&gt;&lt;custom2&gt;PMC4467557&lt;/custom2&gt;&lt;custom6&gt;NIHMS424014&lt;/custom6&gt;&lt;electronic-resource-num&gt;10.1016/j.pec.2012.10.014&lt;/electronic-resource-num&gt;&lt;remote-database-provider&gt;NLM&lt;/remote-database-provider&gt;&lt;language&gt;eng&lt;/language&gt;&lt;/record&gt;&lt;/Cite&gt;&lt;/EndNote&gt;</w:instrText>
      </w:r>
      <w:r w:rsidR="00B74DA1" w:rsidRPr="7E6D1B11">
        <w:rPr>
          <w:rFonts w:ascii="Times New Roman" w:hAnsi="Times New Roman" w:cs="Times New Roman"/>
          <w:sz w:val="24"/>
          <w:szCs w:val="24"/>
        </w:rPr>
        <w:fldChar w:fldCharType="separate"/>
      </w:r>
      <w:r w:rsidR="00FD2D27" w:rsidRPr="7E6D1B11">
        <w:rPr>
          <w:rFonts w:ascii="Times New Roman" w:hAnsi="Times New Roman" w:cs="Times New Roman"/>
          <w:noProof/>
          <w:sz w:val="24"/>
          <w:szCs w:val="24"/>
        </w:rPr>
        <w:t>(14)</w:t>
      </w:r>
      <w:r w:rsidR="00B74DA1" w:rsidRPr="7E6D1B11">
        <w:rPr>
          <w:rFonts w:ascii="Times New Roman" w:hAnsi="Times New Roman" w:cs="Times New Roman"/>
          <w:sz w:val="24"/>
          <w:szCs w:val="24"/>
        </w:rPr>
        <w:fldChar w:fldCharType="end"/>
      </w:r>
      <w:r w:rsidR="00B74DA1" w:rsidRPr="7E6D1B11">
        <w:rPr>
          <w:rFonts w:ascii="Times New Roman" w:hAnsi="Times New Roman" w:cs="Times New Roman"/>
          <w:sz w:val="24"/>
          <w:szCs w:val="24"/>
        </w:rPr>
        <w:t xml:space="preserve">, </w:t>
      </w:r>
      <w:r w:rsidR="00580B3E" w:rsidRPr="7E6D1B11">
        <w:rPr>
          <w:rFonts w:ascii="Times New Roman" w:hAnsi="Times New Roman" w:cs="Times New Roman"/>
          <w:sz w:val="24"/>
          <w:szCs w:val="24"/>
        </w:rPr>
        <w:t>serum cholesterol level</w:t>
      </w:r>
      <w:r w:rsidR="00B74DA1" w:rsidRPr="7E6D1B11">
        <w:rPr>
          <w:rFonts w:ascii="Times New Roman" w:hAnsi="Times New Roman" w:cs="Times New Roman"/>
          <w:sz w:val="24"/>
          <w:szCs w:val="24"/>
        </w:rPr>
        <w:t xml:space="preserve"> in type 2 diabetes </w:t>
      </w:r>
      <w:r w:rsidR="00B74DA1" w:rsidRPr="7E6D1B11">
        <w:rPr>
          <w:rFonts w:ascii="Times New Roman" w:hAnsi="Times New Roman" w:cs="Times New Roman"/>
          <w:sz w:val="24"/>
          <w:szCs w:val="24"/>
        </w:rPr>
        <w:fldChar w:fldCharType="begin"/>
      </w:r>
      <w:r w:rsidR="00FD2D27" w:rsidRPr="7E6D1B11">
        <w:rPr>
          <w:rFonts w:ascii="Times New Roman" w:hAnsi="Times New Roman" w:cs="Times New Roman"/>
          <w:sz w:val="24"/>
          <w:szCs w:val="24"/>
        </w:rPr>
        <w:instrText xml:space="preserve"> ADDIN EN.CITE &lt;EndNote&gt;&lt;Cite&gt;&lt;Author&gt;Jende&lt;/Author&gt;&lt;Year&gt;2019&lt;/Year&gt;&lt;RecNum&gt;30&lt;/RecNum&gt;&lt;DisplayText&gt;(15)&lt;/DisplayText&gt;&lt;record&gt;&lt;rec-number&gt;30&lt;/rec-number&gt;&lt;foreign-keys&gt;&lt;key app="EN" db-id="5zxfzf5e9zvxa1e0tzk5ssvcatxpzptdfx0p" timestamp="1608933209"&gt;30&lt;/key&gt;&lt;/foreign-keys&gt;&lt;ref-type name="Journal Article"&gt;17&lt;/ref-type&gt;&lt;contributors&gt;&lt;authors&gt;&lt;author&gt;Jende, Johann M. E.&lt;/author&gt;&lt;author&gt;Groener, Jan B.&lt;/author&gt;&lt;author&gt;Rother, Christian&lt;/author&gt;&lt;author&gt;Kender, Zoltan&lt;/author&gt;&lt;author&gt;Hahn, Artur&lt;/author&gt;&lt;author&gt;Hilgenfeld, Tim&lt;/author&gt;&lt;author&gt;Juerchott, Alexander&lt;/author&gt;&lt;author&gt;Preisner, Fabian&lt;/author&gt;&lt;author&gt;Heiland, Sabine&lt;/author&gt;&lt;author&gt;Kopf, Stefan&lt;/author&gt;&lt;author&gt;Pham, Mirko&lt;/author&gt;&lt;author&gt;Nawroth, Peter&lt;/author&gt;&lt;author&gt;Bendszus, Martin&lt;/author&gt;&lt;author&gt;Kurz, Felix T.&lt;/author&gt;&lt;/authors&gt;&lt;/contributors&gt;&lt;titles&gt;&lt;title&gt;Association of Serum Cholesterol Levels With Peripheral Nerve Damage in Patients With Type 2 Diabetes&lt;/title&gt;&lt;secondary-title&gt;JAMA Network Open&lt;/secondary-title&gt;&lt;/titles&gt;&lt;periodical&gt;&lt;full-title&gt;JAMA Network Open&lt;/full-title&gt;&lt;/periodical&gt;&lt;pages&gt;e194798-e194798&lt;/pages&gt;&lt;volume&gt;2&lt;/volume&gt;&lt;number&gt;5&lt;/number&gt;&lt;dates&gt;&lt;year&gt;2019&lt;/year&gt;&lt;/dates&gt;&lt;isbn&gt;2574-3805&lt;/isbn&gt;&lt;urls&gt;&lt;related-urls&gt;&lt;url&gt;https://doi.org/10.1001/jamanetworkopen.2019.4798&lt;/url&gt;&lt;/related-urls&gt;&lt;/urls&gt;&lt;electronic-resource-num&gt;10.1001/jamanetworkopen.2019.4798&lt;/electronic-resource-num&gt;&lt;access-date&gt;12/25/2020&lt;/access-date&gt;&lt;/record&gt;&lt;/Cite&gt;&lt;/EndNote&gt;</w:instrText>
      </w:r>
      <w:r w:rsidR="00B74DA1" w:rsidRPr="7E6D1B11">
        <w:rPr>
          <w:rFonts w:ascii="Times New Roman" w:hAnsi="Times New Roman" w:cs="Times New Roman"/>
          <w:sz w:val="24"/>
          <w:szCs w:val="24"/>
        </w:rPr>
        <w:fldChar w:fldCharType="separate"/>
      </w:r>
      <w:r w:rsidR="00FD2D27" w:rsidRPr="7E6D1B11">
        <w:rPr>
          <w:rFonts w:ascii="Times New Roman" w:hAnsi="Times New Roman" w:cs="Times New Roman"/>
          <w:noProof/>
          <w:sz w:val="24"/>
          <w:szCs w:val="24"/>
        </w:rPr>
        <w:t>(15)</w:t>
      </w:r>
      <w:r w:rsidR="00B74DA1" w:rsidRPr="7E6D1B11">
        <w:rPr>
          <w:rFonts w:ascii="Times New Roman" w:hAnsi="Times New Roman" w:cs="Times New Roman"/>
          <w:sz w:val="24"/>
          <w:szCs w:val="24"/>
        </w:rPr>
        <w:fldChar w:fldCharType="end"/>
      </w:r>
      <w:r w:rsidR="00580B3E" w:rsidRPr="7E6D1B11">
        <w:rPr>
          <w:rFonts w:ascii="Times New Roman" w:hAnsi="Times New Roman" w:cs="Times New Roman"/>
          <w:sz w:val="24"/>
          <w:szCs w:val="24"/>
        </w:rPr>
        <w:t>, and hypertension</w:t>
      </w:r>
      <w:r w:rsidR="00F85A8E" w:rsidRPr="7E6D1B11">
        <w:rPr>
          <w:rFonts w:ascii="Times New Roman" w:hAnsi="Times New Roman" w:cs="Times New Roman"/>
          <w:sz w:val="24"/>
          <w:szCs w:val="24"/>
        </w:rPr>
        <w:t xml:space="preserve"> </w:t>
      </w:r>
      <w:r w:rsidR="00B74DA1" w:rsidRPr="7E6D1B11">
        <w:rPr>
          <w:rFonts w:ascii="Times New Roman" w:hAnsi="Times New Roman" w:cs="Times New Roman"/>
          <w:sz w:val="24"/>
          <w:szCs w:val="24"/>
        </w:rPr>
        <w:fldChar w:fldCharType="begin">
          <w:fldData xml:space="preserve">PEVuZE5vdGU+PENpdGU+PEF1dGhvcj5Qb25pcmFraXM8L0F1dGhvcj48WWVhcj4yMDE5PC9ZZWFy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==
</w:fldData>
        </w:fldChar>
      </w:r>
      <w:r w:rsidR="00FD2D27" w:rsidRPr="7E6D1B11">
        <w:rPr>
          <w:rFonts w:ascii="Times New Roman" w:hAnsi="Times New Roman" w:cs="Times New Roman"/>
          <w:sz w:val="24"/>
          <w:szCs w:val="24"/>
        </w:rPr>
        <w:instrText xml:space="preserve"> ADDIN EN.CITE </w:instrText>
      </w:r>
      <w:r w:rsidR="00FD2D27" w:rsidRPr="7E6D1B11">
        <w:rPr>
          <w:rFonts w:ascii="Times New Roman" w:hAnsi="Times New Roman" w:cs="Times New Roman"/>
          <w:sz w:val="24"/>
          <w:szCs w:val="24"/>
        </w:rPr>
        <w:fldChar w:fldCharType="begin">
          <w:fldData xml:space="preserve">PEVuZE5vdGU+PENpdGU+PEF1dGhvcj5Qb25pcmFraXM8L0F1dGhvcj48WWVhcj4yMDE5PC9ZZWFy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==
</w:fldData>
        </w:fldChar>
      </w:r>
      <w:r w:rsidR="00FD2D27" w:rsidRPr="7E6D1B11">
        <w:rPr>
          <w:rFonts w:ascii="Times New Roman" w:hAnsi="Times New Roman" w:cs="Times New Roman"/>
          <w:sz w:val="24"/>
          <w:szCs w:val="24"/>
        </w:rPr>
        <w:instrText xml:space="preserve"> ADDIN EN.CITE.DATA </w:instrText>
      </w:r>
      <w:r w:rsidR="00FD2D27" w:rsidRPr="7E6D1B11">
        <w:rPr>
          <w:rFonts w:ascii="Times New Roman" w:hAnsi="Times New Roman" w:cs="Times New Roman"/>
          <w:sz w:val="24"/>
          <w:szCs w:val="24"/>
        </w:rPr>
      </w:r>
      <w:r w:rsidR="00FD2D27" w:rsidRPr="7E6D1B11">
        <w:rPr>
          <w:rFonts w:ascii="Times New Roman" w:hAnsi="Times New Roman" w:cs="Times New Roman"/>
          <w:sz w:val="24"/>
          <w:szCs w:val="24"/>
        </w:rPr>
        <w:fldChar w:fldCharType="end"/>
      </w:r>
      <w:r w:rsidR="00B74DA1" w:rsidRPr="7E6D1B11">
        <w:rPr>
          <w:rFonts w:ascii="Times New Roman" w:hAnsi="Times New Roman" w:cs="Times New Roman"/>
          <w:sz w:val="24"/>
          <w:szCs w:val="24"/>
        </w:rPr>
      </w:r>
      <w:r w:rsidR="00B74DA1" w:rsidRPr="7E6D1B11">
        <w:rPr>
          <w:rFonts w:ascii="Times New Roman" w:hAnsi="Times New Roman" w:cs="Times New Roman"/>
          <w:sz w:val="24"/>
          <w:szCs w:val="24"/>
        </w:rPr>
        <w:fldChar w:fldCharType="separate"/>
      </w:r>
      <w:r w:rsidR="00FD2D27" w:rsidRPr="7E6D1B11">
        <w:rPr>
          <w:rFonts w:ascii="Times New Roman" w:hAnsi="Times New Roman" w:cs="Times New Roman"/>
          <w:noProof/>
          <w:sz w:val="24"/>
          <w:szCs w:val="24"/>
        </w:rPr>
        <w:t>(16)</w:t>
      </w:r>
      <w:r w:rsidR="00B74DA1" w:rsidRPr="7E6D1B11">
        <w:rPr>
          <w:rFonts w:ascii="Times New Roman" w:hAnsi="Times New Roman" w:cs="Times New Roman"/>
          <w:sz w:val="24"/>
          <w:szCs w:val="24"/>
        </w:rPr>
        <w:fldChar w:fldCharType="end"/>
      </w:r>
      <w:r w:rsidR="00580B3E" w:rsidRPr="7E6D1B11">
        <w:rPr>
          <w:rFonts w:ascii="Times New Roman" w:hAnsi="Times New Roman" w:cs="Times New Roman"/>
          <w:sz w:val="24"/>
          <w:szCs w:val="24"/>
        </w:rPr>
        <w:t xml:space="preserve">. </w:t>
      </w:r>
    </w:p>
    <w:p w14:paraId="638F9905" w14:textId="375FDBEE" w:rsidR="00580B3E" w:rsidRPr="00983A0C" w:rsidRDefault="0F2C88E5" w:rsidP="01AB4286">
      <w:pPr>
        <w:spacing w:after="0" w:line="480" w:lineRule="auto"/>
        <w:ind w:firstLine="720"/>
        <w:rPr>
          <w:rFonts w:ascii="Times New Roman" w:hAnsi="Times New Roman" w:cs="Times New Roman"/>
          <w:sz w:val="24"/>
          <w:szCs w:val="24"/>
        </w:rPr>
      </w:pPr>
      <w:r w:rsidRPr="0F2C88E5">
        <w:rPr>
          <w:rFonts w:ascii="Times New Roman" w:hAnsi="Times New Roman" w:cs="Times New Roman"/>
          <w:sz w:val="24"/>
          <w:szCs w:val="24"/>
        </w:rPr>
        <w:lastRenderedPageBreak/>
        <w:t xml:space="preserve">Once risk factors are identified, clinicians must help motivate patients to act on these risk factors through lifestyle changes and medication management. One specific boundary to motivation for change in patients is unrealistic optimism regarding their specific situation </w:t>
      </w:r>
      <w:r w:rsidR="01AB4286" w:rsidRPr="0F2C88E5">
        <w:rPr>
          <w:rFonts w:ascii="Times New Roman" w:hAnsi="Times New Roman" w:cs="Times New Roman"/>
          <w:sz w:val="24"/>
          <w:szCs w:val="24"/>
        </w:rPr>
        <w:fldChar w:fldCharType="begin"/>
      </w:r>
      <w:r w:rsidR="01AB4286" w:rsidRPr="0F2C88E5">
        <w:rPr>
          <w:rFonts w:ascii="Times New Roman" w:hAnsi="Times New Roman" w:cs="Times New Roman"/>
          <w:sz w:val="24"/>
          <w:szCs w:val="24"/>
        </w:rPr>
        <w:instrText xml:space="preserve"> ADDIN EN.CITE &lt;EndNote&gt;&lt;Cite&gt;&lt;Author&gt;Sharot&lt;/Author&gt;&lt;Year&gt;2011&lt;/Year&gt;&lt;RecNum&gt;36&lt;/RecNum&gt;&lt;DisplayText&gt;(17)&lt;/DisplayText&gt;&lt;record&gt;&lt;rec-number&gt;36&lt;/rec-number&gt;&lt;foreign-keys&gt;&lt;key app="EN" db-id="5zxfzf5e9zvxa1e0tzk5ssvcatxpzptdfx0p" timestamp="1608933577"&gt;36&lt;/key&gt;&lt;/foreign-keys&gt;&lt;ref-type name="Journal Article"&gt;17&lt;/ref-type&gt;&lt;contributors&gt;&lt;authors&gt;&lt;author&gt;Sharot, Tali&lt;/author&gt;&lt;author&gt;Korn, Christoph W.&lt;/author&gt;&lt;author&gt;Dolan, Raymond J.&lt;/author&gt;&lt;/authors&gt;&lt;/contributors&gt;&lt;titles&gt;&lt;title&gt;How unrealistic optimism is maintained in the face of reality&lt;/title&gt;&lt;secondary-title&gt;Nature neuroscience&lt;/secondary-title&gt;&lt;alt-title&gt;Nat Neurosci&lt;/alt-title&gt;&lt;/titles&gt;&lt;periodical&gt;&lt;full-title&gt;Nature neuroscience&lt;/full-title&gt;&lt;abbr-1&gt;Nat Neurosci&lt;/abbr-1&gt;&lt;/periodical&gt;&lt;alt-periodical&gt;&lt;full-title&gt;Nature neuroscience&lt;/full-title&gt;&lt;abbr-1&gt;Nat Neurosci&lt;/abbr-1&gt;&lt;/alt-periodical&gt;&lt;pages&gt;1475-1479&lt;/pages&gt;&lt;volume&gt;14&lt;/volume&gt;&lt;number&gt;11&lt;/number&gt;&lt;keywords&gt;&lt;keyword&gt;Adult&lt;/keyword&gt;&lt;keyword&gt;Affect&lt;/keyword&gt;&lt;keyword&gt;*Attitude&lt;/keyword&gt;&lt;keyword&gt;Brain/blood supply/*physiology&lt;/keyword&gt;&lt;keyword&gt;*Brain Mapping&lt;/keyword&gt;&lt;keyword&gt;*Denial, Psychological&lt;/keyword&gt;&lt;keyword&gt;Female&lt;/keyword&gt;&lt;keyword&gt;Humans&lt;/keyword&gt;&lt;keyword&gt;Image Processing, Computer-Assisted&lt;/keyword&gt;&lt;keyword&gt;Magnetic Resonance Imaging&lt;/keyword&gt;&lt;keyword&gt;Male&lt;/keyword&gt;&lt;keyword&gt;Observer Variation&lt;/keyword&gt;&lt;keyword&gt;Oxygen/blood&lt;/keyword&gt;&lt;keyword&gt;*Reality Testing&lt;/keyword&gt;&lt;keyword&gt;Statistics as Topic&lt;/keyword&gt;&lt;keyword&gt;Young Adult&lt;/keyword&gt;&lt;/keywords&gt;&lt;dates&gt;&lt;year&gt;2011&lt;/year&gt;&lt;/dates&gt;&lt;isbn&gt;1546-1726&amp;#xD;1097-6256&lt;/isbn&gt;&lt;accession-num&gt;21983684&lt;/accession-num&gt;&lt;urls&gt;&lt;related-urls&gt;&lt;url&gt;https://pubmed.ncbi.nlm.nih.gov/21983684&lt;/url&gt;&lt;url&gt;https://www.ncbi.nlm.nih.gov/pmc/articles/PMC3204264/&lt;/url&gt;&lt;/related-urls&gt;&lt;/urls&gt;&lt;electronic-resource-num&gt;10.1038/nn.2949&lt;/electronic-resource-num&gt;&lt;remote-database-name&gt;PubMed&lt;/remote-database-name&gt;&lt;language&gt;eng&lt;/language&gt;&lt;/record&gt;&lt;/Cite&gt;&lt;/EndNote&gt;</w:instrText>
      </w:r>
      <w:r w:rsidR="01AB4286" w:rsidRPr="0F2C88E5">
        <w:rPr>
          <w:rFonts w:ascii="Times New Roman" w:hAnsi="Times New Roman" w:cs="Times New Roman"/>
          <w:sz w:val="24"/>
          <w:szCs w:val="24"/>
        </w:rPr>
        <w:fldChar w:fldCharType="separate"/>
      </w:r>
      <w:r w:rsidRPr="0F2C88E5">
        <w:rPr>
          <w:rFonts w:ascii="Times New Roman" w:hAnsi="Times New Roman" w:cs="Times New Roman"/>
          <w:noProof/>
          <w:sz w:val="24"/>
          <w:szCs w:val="24"/>
        </w:rPr>
        <w:t>(17)</w:t>
      </w:r>
      <w:r w:rsidR="01AB4286" w:rsidRPr="0F2C88E5">
        <w:rPr>
          <w:rFonts w:ascii="Times New Roman" w:hAnsi="Times New Roman" w:cs="Times New Roman"/>
          <w:sz w:val="24"/>
          <w:szCs w:val="24"/>
        </w:rPr>
        <w:fldChar w:fldCharType="end"/>
      </w:r>
      <w:r w:rsidRPr="0F2C88E5">
        <w:rPr>
          <w:rFonts w:ascii="Times New Roman" w:hAnsi="Times New Roman" w:cs="Times New Roman"/>
          <w:sz w:val="24"/>
          <w:szCs w:val="24"/>
        </w:rPr>
        <w:t xml:space="preserve">. By informing a patient of her/his personal risk of developing diabetic complications, this helps patients set a realistic understanding of their personal risk and additionally allows the patient to monitor their progress and see how their lifestyle and/or medication changes have reduced their risk of diabetic complications. </w:t>
      </w:r>
    </w:p>
    <w:p w14:paraId="5EB476FF" w14:textId="57E36976" w:rsidR="000248A3" w:rsidRPr="00983A0C" w:rsidRDefault="000248A3" w:rsidP="3E8DF989">
      <w:pPr>
        <w:spacing w:after="0" w:line="480" w:lineRule="auto"/>
        <w:ind w:firstLine="720"/>
        <w:rPr>
          <w:rFonts w:ascii="Times New Roman" w:hAnsi="Times New Roman" w:cs="Times New Roman"/>
          <w:sz w:val="24"/>
          <w:szCs w:val="24"/>
        </w:rPr>
      </w:pPr>
      <w:r w:rsidRPr="3E8DF989">
        <w:rPr>
          <w:rFonts w:ascii="Times New Roman" w:hAnsi="Times New Roman" w:cs="Times New Roman"/>
          <w:sz w:val="24"/>
          <w:szCs w:val="24"/>
        </w:rPr>
        <w:t>Risk scores have been reported in the past for complications</w:t>
      </w:r>
      <w:r w:rsidR="00E9196F" w:rsidRPr="3E8DF989">
        <w:rPr>
          <w:rFonts w:ascii="Times New Roman" w:hAnsi="Times New Roman" w:cs="Times New Roman"/>
          <w:sz w:val="24"/>
          <w:szCs w:val="24"/>
        </w:rPr>
        <w:t xml:space="preserve"> of type 1 diabetes </w:t>
      </w:r>
      <w:r w:rsidR="00B74DA1" w:rsidRPr="3E8DF989">
        <w:rPr>
          <w:rFonts w:ascii="Times New Roman" w:hAnsi="Times New Roman" w:cs="Times New Roman"/>
          <w:sz w:val="24"/>
          <w:szCs w:val="24"/>
        </w:rPr>
        <w:fldChar w:fldCharType="begin">
          <w:fldData xml:space="preserve">PEVuZE5vdGU+PENpdGU+PEF1dGhvcj5YdTwvQXV0aG9yPjxZZWFyPjIwMjA8L1llYXI+PFJlY051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</w:fldData>
        </w:fldChar>
      </w:r>
      <w:r w:rsidR="00E9196F" w:rsidRPr="3E8DF989">
        <w:rPr>
          <w:rFonts w:ascii="Times New Roman" w:hAnsi="Times New Roman" w:cs="Times New Roman"/>
          <w:sz w:val="24"/>
          <w:szCs w:val="24"/>
        </w:rPr>
        <w:instrText xml:space="preserve"> ADDIN EN.CITE </w:instrText>
      </w:r>
      <w:r w:rsidR="00E9196F" w:rsidRPr="3E8DF989">
        <w:rPr>
          <w:rFonts w:ascii="Times New Roman" w:hAnsi="Times New Roman" w:cs="Times New Roman"/>
          <w:sz w:val="24"/>
          <w:szCs w:val="24"/>
        </w:rPr>
        <w:fldChar w:fldCharType="begin">
          <w:fldData xml:space="preserve">PEVuZE5vdGU+PENpdGU+PEF1dGhvcj5YdTwvQXV0aG9yPjxZZWFyPjIwMjA8L1llYXI+PFJlY051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</w:fldData>
        </w:fldChar>
      </w:r>
      <w:r w:rsidR="00E9196F" w:rsidRPr="3E8DF989">
        <w:rPr>
          <w:rFonts w:ascii="Times New Roman" w:hAnsi="Times New Roman" w:cs="Times New Roman"/>
          <w:sz w:val="24"/>
          <w:szCs w:val="24"/>
        </w:rPr>
        <w:instrText xml:space="preserve"> ADDIN EN.CITE.DATA </w:instrText>
      </w:r>
      <w:r w:rsidR="00E9196F" w:rsidRPr="3E8DF989">
        <w:rPr>
          <w:rFonts w:ascii="Times New Roman" w:hAnsi="Times New Roman" w:cs="Times New Roman"/>
          <w:sz w:val="24"/>
          <w:szCs w:val="24"/>
        </w:rPr>
      </w:r>
      <w:r w:rsidR="00E9196F" w:rsidRPr="3E8DF989">
        <w:rPr>
          <w:rFonts w:ascii="Times New Roman" w:hAnsi="Times New Roman" w:cs="Times New Roman"/>
          <w:sz w:val="24"/>
          <w:szCs w:val="24"/>
        </w:rPr>
        <w:fldChar w:fldCharType="end"/>
      </w:r>
      <w:r w:rsidR="00B74DA1" w:rsidRPr="3E8DF989">
        <w:rPr>
          <w:rFonts w:ascii="Times New Roman" w:hAnsi="Times New Roman" w:cs="Times New Roman"/>
          <w:sz w:val="24"/>
          <w:szCs w:val="24"/>
        </w:rPr>
      </w:r>
      <w:r w:rsidR="00B74DA1" w:rsidRPr="3E8DF989">
        <w:rPr>
          <w:rFonts w:ascii="Times New Roman" w:hAnsi="Times New Roman" w:cs="Times New Roman"/>
          <w:sz w:val="24"/>
          <w:szCs w:val="24"/>
        </w:rPr>
        <w:fldChar w:fldCharType="separate"/>
      </w:r>
      <w:r w:rsidR="00E9196F" w:rsidRPr="3E8DF989">
        <w:rPr>
          <w:rFonts w:ascii="Times New Roman" w:hAnsi="Times New Roman" w:cs="Times New Roman"/>
          <w:noProof/>
          <w:sz w:val="24"/>
          <w:szCs w:val="24"/>
        </w:rPr>
        <w:t>(18-21)</w:t>
      </w:r>
      <w:r w:rsidR="00B74DA1" w:rsidRPr="3E8DF989">
        <w:rPr>
          <w:rFonts w:ascii="Times New Roman" w:hAnsi="Times New Roman" w:cs="Times New Roman"/>
          <w:sz w:val="24"/>
          <w:szCs w:val="24"/>
        </w:rPr>
        <w:fldChar w:fldCharType="end"/>
      </w:r>
      <w:r w:rsidR="00E9196F" w:rsidRPr="3E8DF989">
        <w:rPr>
          <w:rFonts w:ascii="Times New Roman" w:hAnsi="Times New Roman" w:cs="Times New Roman"/>
          <w:sz w:val="24"/>
          <w:szCs w:val="24"/>
        </w:rPr>
        <w:t xml:space="preserve"> and type 2 diabetes</w:t>
      </w:r>
      <w:r w:rsidR="3E8DF989" w:rsidRPr="3E8DF989">
        <w:rPr>
          <w:rFonts w:ascii="Times New Roman" w:hAnsi="Times New Roman" w:cs="Times New Roman"/>
          <w:sz w:val="24"/>
          <w:szCs w:val="24"/>
        </w:rPr>
        <w:t xml:space="preserve"> </w:t>
      </w:r>
      <w:r w:rsidR="00E9196F" w:rsidRPr="3E8DF989">
        <w:rPr>
          <w:rFonts w:ascii="Times New Roman" w:hAnsi="Times New Roman" w:cs="Times New Roman"/>
          <w:sz w:val="24"/>
          <w:szCs w:val="24"/>
        </w:rPr>
        <w:fldChar w:fldCharType="begin">
          <w:fldData xml:space="preserve">PEVuZE5vdGU+PENpdGU+PEF1dGhvcj5IaXBwaXNsZXktQ294PC9BdXRob3I+PFllYXI+MjAxNTwv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</w:fldData>
        </w:fldChar>
      </w:r>
      <w:r w:rsidR="00E9196F" w:rsidRPr="3E8DF989">
        <w:rPr>
          <w:rFonts w:ascii="Times New Roman" w:hAnsi="Times New Roman" w:cs="Times New Roman"/>
          <w:sz w:val="24"/>
          <w:szCs w:val="24"/>
        </w:rPr>
        <w:instrText xml:space="preserve"> ADDIN EN.CITE </w:instrText>
      </w:r>
      <w:r w:rsidR="00E9196F" w:rsidRPr="3E8DF989">
        <w:rPr>
          <w:rFonts w:ascii="Times New Roman" w:hAnsi="Times New Roman" w:cs="Times New Roman"/>
          <w:sz w:val="24"/>
          <w:szCs w:val="24"/>
        </w:rPr>
        <w:fldChar w:fldCharType="begin">
          <w:fldData xml:space="preserve">PEVuZE5vdGU+PENpdGU+PEF1dGhvcj5IaXBwaXNsZXktQ294PC9BdXRob3I+PFllYXI+MjAxNTwv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</w:fldData>
        </w:fldChar>
      </w:r>
      <w:r w:rsidR="00E9196F" w:rsidRPr="3E8DF989">
        <w:rPr>
          <w:rFonts w:ascii="Times New Roman" w:hAnsi="Times New Roman" w:cs="Times New Roman"/>
          <w:sz w:val="24"/>
          <w:szCs w:val="24"/>
        </w:rPr>
        <w:instrText xml:space="preserve"> ADDIN EN.CITE.DATA </w:instrText>
      </w:r>
      <w:r w:rsidR="00E9196F" w:rsidRPr="3E8DF989">
        <w:rPr>
          <w:rFonts w:ascii="Times New Roman" w:hAnsi="Times New Roman" w:cs="Times New Roman"/>
          <w:sz w:val="24"/>
          <w:szCs w:val="24"/>
        </w:rPr>
      </w:r>
      <w:r w:rsidR="00E9196F" w:rsidRPr="3E8DF989">
        <w:rPr>
          <w:rFonts w:ascii="Times New Roman" w:hAnsi="Times New Roman" w:cs="Times New Roman"/>
          <w:sz w:val="24"/>
          <w:szCs w:val="24"/>
        </w:rPr>
        <w:fldChar w:fldCharType="end"/>
      </w:r>
      <w:r w:rsidR="00E9196F" w:rsidRPr="3E8DF989">
        <w:rPr>
          <w:rFonts w:ascii="Times New Roman" w:hAnsi="Times New Roman" w:cs="Times New Roman"/>
          <w:sz w:val="24"/>
          <w:szCs w:val="24"/>
        </w:rPr>
      </w:r>
      <w:r w:rsidR="00E9196F" w:rsidRPr="3E8DF989">
        <w:rPr>
          <w:rFonts w:ascii="Times New Roman" w:hAnsi="Times New Roman" w:cs="Times New Roman"/>
          <w:sz w:val="24"/>
          <w:szCs w:val="24"/>
        </w:rPr>
        <w:fldChar w:fldCharType="separate"/>
      </w:r>
      <w:r w:rsidR="00E9196F" w:rsidRPr="3E8DF989">
        <w:rPr>
          <w:rFonts w:ascii="Times New Roman" w:hAnsi="Times New Roman" w:cs="Times New Roman"/>
          <w:noProof/>
          <w:sz w:val="24"/>
          <w:szCs w:val="24"/>
        </w:rPr>
        <w:t>(22)</w:t>
      </w:r>
      <w:r w:rsidR="00E9196F" w:rsidRPr="3E8DF989">
        <w:rPr>
          <w:rFonts w:ascii="Times New Roman" w:hAnsi="Times New Roman" w:cs="Times New Roman"/>
          <w:sz w:val="24"/>
          <w:szCs w:val="24"/>
        </w:rPr>
        <w:fldChar w:fldCharType="end"/>
      </w:r>
      <w:r w:rsidRPr="3E8DF989">
        <w:rPr>
          <w:rFonts w:ascii="Times New Roman" w:hAnsi="Times New Roman" w:cs="Times New Roman"/>
          <w:sz w:val="24"/>
          <w:szCs w:val="24"/>
        </w:rPr>
        <w:t xml:space="preserve">. </w:t>
      </w:r>
      <w:proofErr w:type="spellStart"/>
      <w:r w:rsidRPr="3E8DF989">
        <w:rPr>
          <w:rFonts w:ascii="Times New Roman" w:hAnsi="Times New Roman" w:cs="Times New Roman"/>
          <w:sz w:val="24"/>
          <w:szCs w:val="24"/>
        </w:rPr>
        <w:t>Kazemi</w:t>
      </w:r>
      <w:proofErr w:type="spellEnd"/>
      <w:r w:rsidRPr="3E8DF989">
        <w:rPr>
          <w:rFonts w:ascii="Times New Roman" w:hAnsi="Times New Roman" w:cs="Times New Roman"/>
          <w:sz w:val="24"/>
          <w:szCs w:val="24"/>
        </w:rPr>
        <w:t xml:space="preserve"> et al published a support vector machine model using 13 clinical variables to predict DPN severity with accuracy of 76%</w:t>
      </w:r>
      <w:r w:rsidR="3E8DF989" w:rsidRPr="3E8DF989">
        <w:rPr>
          <w:rFonts w:ascii="Times New Roman" w:hAnsi="Times New Roman" w:cs="Times New Roman"/>
          <w:sz w:val="24"/>
          <w:szCs w:val="24"/>
        </w:rPr>
        <w:t xml:space="preserve"> </w:t>
      </w:r>
      <w:r w:rsidR="00B74DA1" w:rsidRPr="3E8DF989">
        <w:rPr>
          <w:rFonts w:ascii="Times New Roman" w:hAnsi="Times New Roman" w:cs="Times New Roman"/>
          <w:sz w:val="24"/>
          <w:szCs w:val="24"/>
        </w:rPr>
        <w:fldChar w:fldCharType="begin">
          <w:fldData xml:space="preserve">PEVuZE5vdGU+PENpdGU+PEF1dGhvcj5LYXplbWk8L0F1dGhvcj48WWVhcj4yMDE2PC9ZZWFyPjxS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</w:fldData>
        </w:fldChar>
      </w:r>
      <w:r w:rsidR="00FD2D27" w:rsidRPr="3E8DF989">
        <w:rPr>
          <w:rFonts w:ascii="Times New Roman" w:hAnsi="Times New Roman" w:cs="Times New Roman"/>
          <w:sz w:val="24"/>
          <w:szCs w:val="24"/>
        </w:rPr>
        <w:instrText xml:space="preserve"> ADDIN EN.CITE </w:instrText>
      </w:r>
      <w:r w:rsidR="00FD2D27" w:rsidRPr="3E8DF989">
        <w:rPr>
          <w:rFonts w:ascii="Times New Roman" w:hAnsi="Times New Roman" w:cs="Times New Roman"/>
          <w:sz w:val="24"/>
          <w:szCs w:val="24"/>
        </w:rPr>
        <w:fldChar w:fldCharType="begin">
          <w:fldData xml:space="preserve">PEVuZE5vdGU+PENpdGU+PEF1dGhvcj5LYXplbWk8L0F1dGhvcj48WWVhcj4yMDE2PC9ZZWFyPjxS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</w:fldData>
        </w:fldChar>
      </w:r>
      <w:r w:rsidR="00FD2D27" w:rsidRPr="3E8DF989">
        <w:rPr>
          <w:rFonts w:ascii="Times New Roman" w:hAnsi="Times New Roman" w:cs="Times New Roman"/>
          <w:sz w:val="24"/>
          <w:szCs w:val="24"/>
        </w:rPr>
        <w:instrText xml:space="preserve"> ADDIN EN.CITE.DATA </w:instrText>
      </w:r>
      <w:r w:rsidR="00FD2D27" w:rsidRPr="3E8DF989">
        <w:rPr>
          <w:rFonts w:ascii="Times New Roman" w:hAnsi="Times New Roman" w:cs="Times New Roman"/>
          <w:sz w:val="24"/>
          <w:szCs w:val="24"/>
        </w:rPr>
      </w:r>
      <w:r w:rsidR="00FD2D27" w:rsidRPr="3E8DF989">
        <w:rPr>
          <w:rFonts w:ascii="Times New Roman" w:hAnsi="Times New Roman" w:cs="Times New Roman"/>
          <w:sz w:val="24"/>
          <w:szCs w:val="24"/>
        </w:rPr>
        <w:fldChar w:fldCharType="end"/>
      </w:r>
      <w:r w:rsidR="00B74DA1" w:rsidRPr="3E8DF989">
        <w:rPr>
          <w:rFonts w:ascii="Times New Roman" w:hAnsi="Times New Roman" w:cs="Times New Roman"/>
          <w:sz w:val="24"/>
          <w:szCs w:val="24"/>
        </w:rPr>
      </w:r>
      <w:r w:rsidR="00B74DA1" w:rsidRPr="3E8DF989">
        <w:rPr>
          <w:rFonts w:ascii="Times New Roman" w:hAnsi="Times New Roman" w:cs="Times New Roman"/>
          <w:sz w:val="24"/>
          <w:szCs w:val="24"/>
        </w:rPr>
        <w:fldChar w:fldCharType="separate"/>
      </w:r>
      <w:r w:rsidR="00FD2D27" w:rsidRPr="3E8DF989">
        <w:rPr>
          <w:rFonts w:ascii="Times New Roman" w:hAnsi="Times New Roman" w:cs="Times New Roman"/>
          <w:noProof/>
          <w:sz w:val="24"/>
          <w:szCs w:val="24"/>
        </w:rPr>
        <w:t>(19)</w:t>
      </w:r>
      <w:r w:rsidR="00B74DA1" w:rsidRPr="3E8DF989">
        <w:rPr>
          <w:rFonts w:ascii="Times New Roman" w:hAnsi="Times New Roman" w:cs="Times New Roman"/>
          <w:sz w:val="24"/>
          <w:szCs w:val="24"/>
        </w:rPr>
        <w:fldChar w:fldCharType="end"/>
      </w:r>
      <w:r w:rsidRPr="3E8DF989">
        <w:rPr>
          <w:rFonts w:ascii="Times New Roman" w:hAnsi="Times New Roman" w:cs="Times New Roman"/>
          <w:sz w:val="24"/>
          <w:szCs w:val="24"/>
        </w:rPr>
        <w:t xml:space="preserve">. </w:t>
      </w:r>
      <w:proofErr w:type="spellStart"/>
      <w:r w:rsidRPr="3E8DF989">
        <w:rPr>
          <w:rFonts w:ascii="Times New Roman" w:hAnsi="Times New Roman" w:cs="Times New Roman"/>
          <w:sz w:val="24"/>
          <w:szCs w:val="24"/>
        </w:rPr>
        <w:t>Lagani</w:t>
      </w:r>
      <w:proofErr w:type="spellEnd"/>
      <w:r w:rsidRPr="3E8DF989">
        <w:rPr>
          <w:rFonts w:ascii="Times New Roman" w:hAnsi="Times New Roman" w:cs="Times New Roman"/>
          <w:sz w:val="24"/>
          <w:szCs w:val="24"/>
        </w:rPr>
        <w:t xml:space="preserve"> et al</w:t>
      </w:r>
      <w:r w:rsidR="00B74DA1" w:rsidRPr="3E8DF989">
        <w:rPr>
          <w:rFonts w:ascii="Times New Roman" w:hAnsi="Times New Roman" w:cs="Times New Roman"/>
          <w:sz w:val="24"/>
          <w:szCs w:val="24"/>
        </w:rPr>
        <w:t xml:space="preserve"> </w:t>
      </w:r>
      <w:r w:rsidRPr="3E8DF989">
        <w:rPr>
          <w:rFonts w:ascii="Times New Roman" w:hAnsi="Times New Roman" w:cs="Times New Roman"/>
          <w:sz w:val="24"/>
          <w:szCs w:val="24"/>
        </w:rPr>
        <w:t xml:space="preserve">used </w:t>
      </w:r>
      <w:r w:rsidR="003B10DF" w:rsidRPr="3E8DF989">
        <w:rPr>
          <w:rFonts w:ascii="Times New Roman" w:hAnsi="Times New Roman" w:cs="Times New Roman"/>
          <w:sz w:val="24"/>
          <w:szCs w:val="24"/>
        </w:rPr>
        <w:t xml:space="preserve">an accelerated failure model on </w:t>
      </w:r>
      <w:r w:rsidRPr="3E8DF989">
        <w:rPr>
          <w:rFonts w:ascii="Times New Roman" w:hAnsi="Times New Roman" w:cs="Times New Roman"/>
          <w:sz w:val="24"/>
          <w:szCs w:val="24"/>
        </w:rPr>
        <w:t xml:space="preserve">the </w:t>
      </w:r>
      <w:r w:rsidR="0052351E">
        <w:rPr>
          <w:rFonts w:ascii="Times New Roman" w:hAnsi="Times New Roman" w:cs="Times New Roman"/>
          <w:sz w:val="24"/>
          <w:szCs w:val="24"/>
        </w:rPr>
        <w:t>Diabetes Control and Complications Trial (</w:t>
      </w:r>
      <w:r w:rsidRPr="3E8DF989">
        <w:rPr>
          <w:rFonts w:ascii="Times New Roman" w:hAnsi="Times New Roman" w:cs="Times New Roman"/>
          <w:sz w:val="24"/>
          <w:szCs w:val="24"/>
        </w:rPr>
        <w:t>DCCT</w:t>
      </w:r>
      <w:r w:rsidR="0052351E">
        <w:rPr>
          <w:rFonts w:ascii="Times New Roman" w:hAnsi="Times New Roman" w:cs="Times New Roman"/>
          <w:sz w:val="24"/>
          <w:szCs w:val="24"/>
        </w:rPr>
        <w:t>)</w:t>
      </w:r>
      <w:r w:rsidRPr="3E8DF989">
        <w:rPr>
          <w:rFonts w:ascii="Times New Roman" w:hAnsi="Times New Roman" w:cs="Times New Roman"/>
          <w:sz w:val="24"/>
          <w:szCs w:val="24"/>
        </w:rPr>
        <w:t xml:space="preserve"> data to predict time to DPN development using five variables--HbA1C, albumin, age, retinopathy level, and post-pubescent diabetes duration--with </w:t>
      </w:r>
      <w:r w:rsidR="003B10DF" w:rsidRPr="3E8DF989">
        <w:rPr>
          <w:rFonts w:ascii="Times New Roman" w:hAnsi="Times New Roman" w:cs="Times New Roman"/>
          <w:sz w:val="24"/>
          <w:szCs w:val="24"/>
        </w:rPr>
        <w:t>concordance index</w:t>
      </w:r>
      <w:r w:rsidRPr="3E8DF989">
        <w:rPr>
          <w:rFonts w:ascii="Times New Roman" w:hAnsi="Times New Roman" w:cs="Times New Roman"/>
          <w:sz w:val="24"/>
          <w:szCs w:val="24"/>
        </w:rPr>
        <w:t xml:space="preserve"> of 0.74 on test dataset</w:t>
      </w:r>
      <w:r w:rsidR="3E8DF989" w:rsidRPr="3E8DF989">
        <w:rPr>
          <w:rFonts w:ascii="Times New Roman" w:hAnsi="Times New Roman" w:cs="Times New Roman"/>
          <w:sz w:val="24"/>
          <w:szCs w:val="24"/>
        </w:rPr>
        <w:t xml:space="preserve"> </w:t>
      </w:r>
      <w:r w:rsidR="00B74DA1" w:rsidRPr="3E8DF989">
        <w:rPr>
          <w:rFonts w:ascii="Times New Roman" w:hAnsi="Times New Roman" w:cs="Times New Roman"/>
          <w:sz w:val="24"/>
          <w:szCs w:val="24"/>
        </w:rPr>
        <w:fldChar w:fldCharType="begin">
          <w:fldData xml:space="preserve">PEVuZE5vdGU+PENpdGU+PEF1dGhvcj5MYWdhbmk8L0F1dGhvcj48WWVhcj4yMDE1PC9ZZWFyPjxS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</w:fldData>
        </w:fldChar>
      </w:r>
      <w:r w:rsidR="00FD2D27" w:rsidRPr="3E8DF989">
        <w:rPr>
          <w:rFonts w:ascii="Times New Roman" w:hAnsi="Times New Roman" w:cs="Times New Roman"/>
          <w:sz w:val="24"/>
          <w:szCs w:val="24"/>
        </w:rPr>
        <w:instrText xml:space="preserve"> ADDIN EN.CITE </w:instrText>
      </w:r>
      <w:r w:rsidR="00FD2D27" w:rsidRPr="3E8DF989">
        <w:rPr>
          <w:rFonts w:ascii="Times New Roman" w:hAnsi="Times New Roman" w:cs="Times New Roman"/>
          <w:sz w:val="24"/>
          <w:szCs w:val="24"/>
        </w:rPr>
        <w:fldChar w:fldCharType="begin">
          <w:fldData xml:space="preserve">PEVuZE5vdGU+PENpdGU+PEF1dGhvcj5MYWdhbmk8L0F1dGhvcj48WWVhcj4yMDE1PC9ZZWFyPjxS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</w:fldData>
        </w:fldChar>
      </w:r>
      <w:r w:rsidR="00FD2D27" w:rsidRPr="3E8DF989">
        <w:rPr>
          <w:rFonts w:ascii="Times New Roman" w:hAnsi="Times New Roman" w:cs="Times New Roman"/>
          <w:sz w:val="24"/>
          <w:szCs w:val="24"/>
        </w:rPr>
        <w:instrText xml:space="preserve"> ADDIN EN.CITE.DATA </w:instrText>
      </w:r>
      <w:r w:rsidR="00FD2D27" w:rsidRPr="3E8DF989">
        <w:rPr>
          <w:rFonts w:ascii="Times New Roman" w:hAnsi="Times New Roman" w:cs="Times New Roman"/>
          <w:sz w:val="24"/>
          <w:szCs w:val="24"/>
        </w:rPr>
      </w:r>
      <w:r w:rsidR="00FD2D27" w:rsidRPr="3E8DF989">
        <w:rPr>
          <w:rFonts w:ascii="Times New Roman" w:hAnsi="Times New Roman" w:cs="Times New Roman"/>
          <w:sz w:val="24"/>
          <w:szCs w:val="24"/>
        </w:rPr>
        <w:fldChar w:fldCharType="end"/>
      </w:r>
      <w:r w:rsidR="00B74DA1" w:rsidRPr="3E8DF989">
        <w:rPr>
          <w:rFonts w:ascii="Times New Roman" w:hAnsi="Times New Roman" w:cs="Times New Roman"/>
          <w:sz w:val="24"/>
          <w:szCs w:val="24"/>
        </w:rPr>
      </w:r>
      <w:r w:rsidR="00B74DA1" w:rsidRPr="3E8DF989">
        <w:rPr>
          <w:rFonts w:ascii="Times New Roman" w:hAnsi="Times New Roman" w:cs="Times New Roman"/>
          <w:sz w:val="24"/>
          <w:szCs w:val="24"/>
        </w:rPr>
        <w:fldChar w:fldCharType="separate"/>
      </w:r>
      <w:r w:rsidR="00FD2D27" w:rsidRPr="3E8DF989">
        <w:rPr>
          <w:rFonts w:ascii="Times New Roman" w:hAnsi="Times New Roman" w:cs="Times New Roman"/>
          <w:noProof/>
          <w:sz w:val="24"/>
          <w:szCs w:val="24"/>
        </w:rPr>
        <w:t>(20)</w:t>
      </w:r>
      <w:r w:rsidR="00B74DA1" w:rsidRPr="3E8DF989">
        <w:rPr>
          <w:rFonts w:ascii="Times New Roman" w:hAnsi="Times New Roman" w:cs="Times New Roman"/>
          <w:sz w:val="24"/>
          <w:szCs w:val="24"/>
        </w:rPr>
        <w:fldChar w:fldCharType="end"/>
      </w:r>
      <w:r w:rsidRPr="3E8DF989">
        <w:rPr>
          <w:rFonts w:ascii="Times New Roman" w:hAnsi="Times New Roman" w:cs="Times New Roman"/>
          <w:sz w:val="24"/>
          <w:szCs w:val="24"/>
        </w:rPr>
        <w:t xml:space="preserve">. </w:t>
      </w:r>
      <w:r w:rsidR="003B10DF" w:rsidRPr="3E8DF989">
        <w:rPr>
          <w:rFonts w:ascii="Times New Roman" w:hAnsi="Times New Roman" w:cs="Times New Roman"/>
          <w:sz w:val="24"/>
          <w:szCs w:val="24"/>
        </w:rPr>
        <w:t xml:space="preserve">They similarly used an accelerated failure model to predict time to retinopathy using five variables--HbA1c, marital status, retinopathy level, post pubescent diabetes duration, and body mass index--with concordance level of 0.72 on test dataset. Their random survival forest model for time to microalbuminuria based on six variables--HbA1c, marital status, urine albumin value, insulin regime, retinopathy level, post pubescent diabetes duration, and weight--with concordance level of 0.82 on test dataset. </w:t>
      </w:r>
      <w:r w:rsidRPr="3E8DF989">
        <w:rPr>
          <w:rFonts w:ascii="Times New Roman" w:hAnsi="Times New Roman" w:cs="Times New Roman"/>
          <w:sz w:val="24"/>
          <w:szCs w:val="24"/>
        </w:rPr>
        <w:t>DCCT model</w:t>
      </w:r>
      <w:r w:rsidR="00E42BDC" w:rsidRPr="3E8DF989">
        <w:rPr>
          <w:rFonts w:ascii="Times New Roman" w:hAnsi="Times New Roman" w:cs="Times New Roman"/>
          <w:sz w:val="24"/>
          <w:szCs w:val="24"/>
        </w:rPr>
        <w:t>ed</w:t>
      </w:r>
      <w:r w:rsidRPr="3E8DF989">
        <w:rPr>
          <w:rFonts w:ascii="Times New Roman" w:hAnsi="Times New Roman" w:cs="Times New Roman"/>
          <w:sz w:val="24"/>
          <w:szCs w:val="24"/>
        </w:rPr>
        <w:t xml:space="preserve"> D</w:t>
      </w:r>
      <w:r w:rsidR="002F1E53" w:rsidRPr="3E8DF989">
        <w:rPr>
          <w:rFonts w:ascii="Times New Roman" w:hAnsi="Times New Roman" w:cs="Times New Roman"/>
          <w:sz w:val="24"/>
          <w:szCs w:val="24"/>
        </w:rPr>
        <w:t>PN</w:t>
      </w:r>
      <w:r w:rsidRPr="3E8DF989">
        <w:rPr>
          <w:rFonts w:ascii="Times New Roman" w:hAnsi="Times New Roman" w:cs="Times New Roman"/>
          <w:sz w:val="24"/>
          <w:szCs w:val="24"/>
        </w:rPr>
        <w:t xml:space="preserve"> risk calculated with the variables mean HbA1c, age, height, dur</w:t>
      </w:r>
      <w:r w:rsidR="00FD2D27" w:rsidRPr="3E8DF989">
        <w:rPr>
          <w:rFonts w:ascii="Times New Roman" w:hAnsi="Times New Roman" w:cs="Times New Roman"/>
          <w:sz w:val="24"/>
          <w:szCs w:val="24"/>
        </w:rPr>
        <w:t>ation of type 1 diabetes</w:t>
      </w:r>
      <w:r w:rsidRPr="3E8DF989">
        <w:rPr>
          <w:rFonts w:ascii="Times New Roman" w:hAnsi="Times New Roman" w:cs="Times New Roman"/>
          <w:sz w:val="24"/>
          <w:szCs w:val="24"/>
        </w:rPr>
        <w:t xml:space="preserve">, </w:t>
      </w:r>
      <w:r w:rsidR="00FD2D27" w:rsidRPr="3E8DF989">
        <w:rPr>
          <w:rFonts w:ascii="Times New Roman" w:hAnsi="Times New Roman" w:cs="Times New Roman"/>
          <w:sz w:val="24"/>
          <w:szCs w:val="24"/>
        </w:rPr>
        <w:t>diabetic retinopathy status</w:t>
      </w:r>
      <w:r w:rsidRPr="3E8DF989">
        <w:rPr>
          <w:rFonts w:ascii="Times New Roman" w:hAnsi="Times New Roman" w:cs="Times New Roman"/>
          <w:sz w:val="24"/>
          <w:szCs w:val="24"/>
        </w:rPr>
        <w:t xml:space="preserve">, </w:t>
      </w:r>
      <w:r w:rsidR="002F1E53" w:rsidRPr="3E8DF989">
        <w:rPr>
          <w:rFonts w:ascii="Times New Roman" w:hAnsi="Times New Roman" w:cs="Times New Roman"/>
          <w:sz w:val="24"/>
          <w:szCs w:val="24"/>
        </w:rPr>
        <w:t>urinary albumin excretion rate</w:t>
      </w:r>
      <w:r w:rsidRPr="3E8DF989">
        <w:rPr>
          <w:rFonts w:ascii="Times New Roman" w:hAnsi="Times New Roman" w:cs="Times New Roman"/>
          <w:sz w:val="24"/>
          <w:szCs w:val="24"/>
        </w:rPr>
        <w:t>, mean pulse, and use of b</w:t>
      </w:r>
      <w:r w:rsidR="002F1E53" w:rsidRPr="3E8DF989">
        <w:rPr>
          <w:rFonts w:ascii="Times New Roman" w:hAnsi="Times New Roman" w:cs="Times New Roman"/>
          <w:sz w:val="24"/>
          <w:szCs w:val="24"/>
        </w:rPr>
        <w:t xml:space="preserve">eta </w:t>
      </w:r>
      <w:r w:rsidRPr="3E8DF989">
        <w:rPr>
          <w:rFonts w:ascii="Times New Roman" w:hAnsi="Times New Roman" w:cs="Times New Roman"/>
          <w:sz w:val="24"/>
          <w:szCs w:val="24"/>
        </w:rPr>
        <w:t>b</w:t>
      </w:r>
      <w:r w:rsidR="002F1E53" w:rsidRPr="3E8DF989">
        <w:rPr>
          <w:rFonts w:ascii="Times New Roman" w:hAnsi="Times New Roman" w:cs="Times New Roman"/>
          <w:sz w:val="24"/>
          <w:szCs w:val="24"/>
        </w:rPr>
        <w:t>locker,</w:t>
      </w:r>
      <w:r w:rsidR="003B10DF" w:rsidRPr="3E8DF989">
        <w:rPr>
          <w:rFonts w:ascii="Times New Roman" w:hAnsi="Times New Roman" w:cs="Times New Roman"/>
          <w:sz w:val="24"/>
          <w:szCs w:val="24"/>
        </w:rPr>
        <w:t xml:space="preserve"> using a generalized estimating equation</w:t>
      </w:r>
      <w:r w:rsidRPr="3E8DF989">
        <w:rPr>
          <w:rFonts w:ascii="Times New Roman" w:hAnsi="Times New Roman" w:cs="Times New Roman"/>
          <w:sz w:val="24"/>
          <w:szCs w:val="24"/>
        </w:rPr>
        <w:t xml:space="preserve">. </w:t>
      </w:r>
      <w:r w:rsidR="002F1E53" w:rsidRPr="3E8DF989">
        <w:rPr>
          <w:rFonts w:ascii="Times New Roman" w:hAnsi="Times New Roman" w:cs="Times New Roman"/>
          <w:sz w:val="24"/>
          <w:szCs w:val="24"/>
        </w:rPr>
        <w:t>Cardiac AN</w:t>
      </w:r>
      <w:r w:rsidRPr="3E8DF989">
        <w:rPr>
          <w:rFonts w:ascii="Times New Roman" w:hAnsi="Times New Roman" w:cs="Times New Roman"/>
          <w:sz w:val="24"/>
          <w:szCs w:val="24"/>
        </w:rPr>
        <w:t xml:space="preserve"> risk </w:t>
      </w:r>
      <w:r w:rsidR="002F1E53" w:rsidRPr="3E8DF989">
        <w:rPr>
          <w:rFonts w:ascii="Times New Roman" w:hAnsi="Times New Roman" w:cs="Times New Roman"/>
          <w:sz w:val="24"/>
          <w:szCs w:val="24"/>
        </w:rPr>
        <w:t xml:space="preserve">was </w:t>
      </w:r>
      <w:r w:rsidRPr="3E8DF989">
        <w:rPr>
          <w:rFonts w:ascii="Times New Roman" w:hAnsi="Times New Roman" w:cs="Times New Roman"/>
          <w:sz w:val="24"/>
          <w:szCs w:val="24"/>
        </w:rPr>
        <w:t xml:space="preserve">calculated with the variables age, </w:t>
      </w:r>
      <w:r w:rsidR="00FD2D27" w:rsidRPr="3E8DF989">
        <w:rPr>
          <w:rFonts w:ascii="Times New Roman" w:hAnsi="Times New Roman" w:cs="Times New Roman"/>
          <w:sz w:val="24"/>
          <w:szCs w:val="24"/>
        </w:rPr>
        <w:t>urinary albumin excretion rate,</w:t>
      </w:r>
      <w:r w:rsidRPr="3E8DF989">
        <w:rPr>
          <w:rFonts w:ascii="Times New Roman" w:hAnsi="Times New Roman" w:cs="Times New Roman"/>
          <w:sz w:val="24"/>
          <w:szCs w:val="24"/>
        </w:rPr>
        <w:t xml:space="preserve"> </w:t>
      </w:r>
      <w:r w:rsidR="002F1E53" w:rsidRPr="3E8DF989">
        <w:rPr>
          <w:rFonts w:ascii="Times New Roman" w:hAnsi="Times New Roman" w:cs="Times New Roman"/>
          <w:sz w:val="24"/>
          <w:szCs w:val="24"/>
        </w:rPr>
        <w:t>H</w:t>
      </w:r>
      <w:r w:rsidRPr="3E8DF989">
        <w:rPr>
          <w:rFonts w:ascii="Times New Roman" w:hAnsi="Times New Roman" w:cs="Times New Roman"/>
          <w:sz w:val="24"/>
          <w:szCs w:val="24"/>
        </w:rPr>
        <w:t>b</w:t>
      </w:r>
      <w:r w:rsidR="002F1E53" w:rsidRPr="3E8DF989">
        <w:rPr>
          <w:rFonts w:ascii="Times New Roman" w:hAnsi="Times New Roman" w:cs="Times New Roman"/>
          <w:sz w:val="24"/>
          <w:szCs w:val="24"/>
        </w:rPr>
        <w:t>A</w:t>
      </w:r>
      <w:r w:rsidRPr="3E8DF989">
        <w:rPr>
          <w:rFonts w:ascii="Times New Roman" w:hAnsi="Times New Roman" w:cs="Times New Roman"/>
          <w:sz w:val="24"/>
          <w:szCs w:val="24"/>
        </w:rPr>
        <w:t xml:space="preserve">1c, </w:t>
      </w:r>
      <w:r w:rsidR="002F1E53" w:rsidRPr="3E8DF989">
        <w:rPr>
          <w:rFonts w:ascii="Times New Roman" w:hAnsi="Times New Roman" w:cs="Times New Roman"/>
          <w:sz w:val="24"/>
          <w:szCs w:val="24"/>
        </w:rPr>
        <w:t xml:space="preserve">duration of </w:t>
      </w:r>
      <w:r w:rsidRPr="3E8DF989">
        <w:rPr>
          <w:rFonts w:ascii="Times New Roman" w:hAnsi="Times New Roman" w:cs="Times New Roman"/>
          <w:sz w:val="24"/>
          <w:szCs w:val="24"/>
        </w:rPr>
        <w:t>t</w:t>
      </w:r>
      <w:r w:rsidR="002F1E53" w:rsidRPr="3E8DF989">
        <w:rPr>
          <w:rFonts w:ascii="Times New Roman" w:hAnsi="Times New Roman" w:cs="Times New Roman"/>
          <w:sz w:val="24"/>
          <w:szCs w:val="24"/>
        </w:rPr>
        <w:t xml:space="preserve">ype </w:t>
      </w:r>
      <w:r w:rsidRPr="3E8DF989">
        <w:rPr>
          <w:rFonts w:ascii="Times New Roman" w:hAnsi="Times New Roman" w:cs="Times New Roman"/>
          <w:sz w:val="24"/>
          <w:szCs w:val="24"/>
        </w:rPr>
        <w:t>1</w:t>
      </w:r>
      <w:r w:rsidR="003B10DF" w:rsidRPr="3E8DF989">
        <w:rPr>
          <w:rFonts w:ascii="Times New Roman" w:hAnsi="Times New Roman" w:cs="Times New Roman"/>
          <w:sz w:val="24"/>
          <w:szCs w:val="24"/>
        </w:rPr>
        <w:t xml:space="preserve"> </w:t>
      </w:r>
      <w:r w:rsidRPr="3E8DF989">
        <w:rPr>
          <w:rFonts w:ascii="Times New Roman" w:hAnsi="Times New Roman" w:cs="Times New Roman"/>
          <w:sz w:val="24"/>
          <w:szCs w:val="24"/>
        </w:rPr>
        <w:t>d</w:t>
      </w:r>
      <w:r w:rsidR="002F1E53" w:rsidRPr="3E8DF989">
        <w:rPr>
          <w:rFonts w:ascii="Times New Roman" w:hAnsi="Times New Roman" w:cs="Times New Roman"/>
          <w:sz w:val="24"/>
          <w:szCs w:val="24"/>
        </w:rPr>
        <w:t>iabetes</w:t>
      </w:r>
      <w:r w:rsidRPr="3E8DF989">
        <w:rPr>
          <w:rFonts w:ascii="Times New Roman" w:hAnsi="Times New Roman" w:cs="Times New Roman"/>
          <w:sz w:val="24"/>
          <w:szCs w:val="24"/>
        </w:rPr>
        <w:t xml:space="preserve">, </w:t>
      </w:r>
      <w:r w:rsidR="002F1E53" w:rsidRPr="3E8DF989">
        <w:rPr>
          <w:rFonts w:ascii="Times New Roman" w:hAnsi="Times New Roman" w:cs="Times New Roman"/>
          <w:sz w:val="24"/>
          <w:szCs w:val="24"/>
        </w:rPr>
        <w:t xml:space="preserve">mean </w:t>
      </w:r>
      <w:r w:rsidRPr="3E8DF989">
        <w:rPr>
          <w:rFonts w:ascii="Times New Roman" w:hAnsi="Times New Roman" w:cs="Times New Roman"/>
          <w:sz w:val="24"/>
          <w:szCs w:val="24"/>
        </w:rPr>
        <w:t>pulse, b</w:t>
      </w:r>
      <w:r w:rsidR="002F1E53" w:rsidRPr="3E8DF989">
        <w:rPr>
          <w:rFonts w:ascii="Times New Roman" w:hAnsi="Times New Roman" w:cs="Times New Roman"/>
          <w:sz w:val="24"/>
          <w:szCs w:val="24"/>
        </w:rPr>
        <w:t xml:space="preserve">eta </w:t>
      </w:r>
      <w:r w:rsidRPr="3E8DF989">
        <w:rPr>
          <w:rFonts w:ascii="Times New Roman" w:hAnsi="Times New Roman" w:cs="Times New Roman"/>
          <w:sz w:val="24"/>
          <w:szCs w:val="24"/>
        </w:rPr>
        <w:t>b</w:t>
      </w:r>
      <w:r w:rsidR="002F1E53" w:rsidRPr="3E8DF989">
        <w:rPr>
          <w:rFonts w:ascii="Times New Roman" w:hAnsi="Times New Roman" w:cs="Times New Roman"/>
          <w:sz w:val="24"/>
          <w:szCs w:val="24"/>
        </w:rPr>
        <w:t>locker</w:t>
      </w:r>
      <w:r w:rsidRPr="3E8DF989">
        <w:rPr>
          <w:rFonts w:ascii="Times New Roman" w:hAnsi="Times New Roman" w:cs="Times New Roman"/>
          <w:sz w:val="24"/>
          <w:szCs w:val="24"/>
        </w:rPr>
        <w:t xml:space="preserve"> use, s</w:t>
      </w:r>
      <w:r w:rsidR="002F1E53" w:rsidRPr="3E8DF989">
        <w:rPr>
          <w:rFonts w:ascii="Times New Roman" w:hAnsi="Times New Roman" w:cs="Times New Roman"/>
          <w:sz w:val="24"/>
          <w:szCs w:val="24"/>
        </w:rPr>
        <w:t xml:space="preserve">ystolic </w:t>
      </w:r>
      <w:r w:rsidRPr="3E8DF989">
        <w:rPr>
          <w:rFonts w:ascii="Times New Roman" w:hAnsi="Times New Roman" w:cs="Times New Roman"/>
          <w:sz w:val="24"/>
          <w:szCs w:val="24"/>
        </w:rPr>
        <w:t>b</w:t>
      </w:r>
      <w:r w:rsidR="002F1E53" w:rsidRPr="3E8DF989">
        <w:rPr>
          <w:rFonts w:ascii="Times New Roman" w:hAnsi="Times New Roman" w:cs="Times New Roman"/>
          <w:sz w:val="24"/>
          <w:szCs w:val="24"/>
        </w:rPr>
        <w:t xml:space="preserve">lood </w:t>
      </w:r>
      <w:r w:rsidRPr="3E8DF989">
        <w:rPr>
          <w:rFonts w:ascii="Times New Roman" w:hAnsi="Times New Roman" w:cs="Times New Roman"/>
          <w:sz w:val="24"/>
          <w:szCs w:val="24"/>
        </w:rPr>
        <w:t>p</w:t>
      </w:r>
      <w:r w:rsidR="002F1E53" w:rsidRPr="3E8DF989">
        <w:rPr>
          <w:rFonts w:ascii="Times New Roman" w:hAnsi="Times New Roman" w:cs="Times New Roman"/>
          <w:sz w:val="24"/>
          <w:szCs w:val="24"/>
        </w:rPr>
        <w:t>ressure</w:t>
      </w:r>
      <w:r w:rsidRPr="3E8DF989">
        <w:rPr>
          <w:rFonts w:ascii="Times New Roman" w:hAnsi="Times New Roman" w:cs="Times New Roman"/>
          <w:sz w:val="24"/>
          <w:szCs w:val="24"/>
        </w:rPr>
        <w:t xml:space="preserve">, </w:t>
      </w:r>
      <w:r w:rsidR="002F1E53" w:rsidRPr="3E8DF989">
        <w:rPr>
          <w:rFonts w:ascii="Times New Roman" w:hAnsi="Times New Roman" w:cs="Times New Roman"/>
          <w:sz w:val="24"/>
          <w:szCs w:val="24"/>
        </w:rPr>
        <w:t>diabetic retinopathy status</w:t>
      </w:r>
      <w:r w:rsidRPr="3E8DF989">
        <w:rPr>
          <w:rFonts w:ascii="Times New Roman" w:hAnsi="Times New Roman" w:cs="Times New Roman"/>
          <w:sz w:val="24"/>
          <w:szCs w:val="24"/>
        </w:rPr>
        <w:t xml:space="preserve">, </w:t>
      </w:r>
      <w:r w:rsidRPr="3E8DF989">
        <w:rPr>
          <w:rFonts w:ascii="Times New Roman" w:hAnsi="Times New Roman" w:cs="Times New Roman"/>
          <w:sz w:val="24"/>
          <w:szCs w:val="24"/>
        </w:rPr>
        <w:lastRenderedPageBreak/>
        <w:t xml:space="preserve">macular edema, </w:t>
      </w:r>
      <w:proofErr w:type="spellStart"/>
      <w:r w:rsidRPr="3E8DF989">
        <w:rPr>
          <w:rFonts w:ascii="Times New Roman" w:hAnsi="Times New Roman" w:cs="Times New Roman"/>
          <w:sz w:val="24"/>
          <w:szCs w:val="24"/>
        </w:rPr>
        <w:t>eGFR</w:t>
      </w:r>
      <w:proofErr w:type="spellEnd"/>
      <w:r w:rsidRPr="3E8DF989">
        <w:rPr>
          <w:rFonts w:ascii="Times New Roman" w:hAnsi="Times New Roman" w:cs="Times New Roman"/>
          <w:sz w:val="24"/>
          <w:szCs w:val="24"/>
        </w:rPr>
        <w:t xml:space="preserve"> &lt;60, and smoker</w:t>
      </w:r>
      <w:r w:rsidR="002F1E53" w:rsidRPr="3E8DF989">
        <w:rPr>
          <w:rFonts w:ascii="Times New Roman" w:hAnsi="Times New Roman" w:cs="Times New Roman"/>
          <w:sz w:val="24"/>
          <w:szCs w:val="24"/>
        </w:rPr>
        <w:t xml:space="preserve"> status</w:t>
      </w:r>
      <w:r w:rsidR="003B10DF" w:rsidRPr="3E8DF989">
        <w:rPr>
          <w:rFonts w:ascii="Times New Roman" w:hAnsi="Times New Roman" w:cs="Times New Roman"/>
          <w:sz w:val="24"/>
          <w:szCs w:val="24"/>
        </w:rPr>
        <w:t xml:space="preserve"> using a generalized estimating equation</w:t>
      </w:r>
      <w:r w:rsidR="11873D1E" w:rsidRPr="11873D1E">
        <w:rPr>
          <w:rFonts w:ascii="Times New Roman" w:hAnsi="Times New Roman" w:cs="Times New Roman"/>
          <w:sz w:val="24"/>
          <w:szCs w:val="24"/>
        </w:rPr>
        <w:t xml:space="preserve"> </w:t>
      </w:r>
      <w:r w:rsidR="00E42BDC" w:rsidRPr="3E8DF989">
        <w:rPr>
          <w:rFonts w:ascii="Times New Roman" w:hAnsi="Times New Roman" w:cs="Times New Roman"/>
          <w:sz w:val="24"/>
          <w:szCs w:val="24"/>
        </w:rPr>
        <w:fldChar w:fldCharType="begin"/>
      </w:r>
      <w:r w:rsidR="00FD2D27" w:rsidRPr="3E8DF989">
        <w:rPr>
          <w:rFonts w:ascii="Times New Roman" w:hAnsi="Times New Roman" w:cs="Times New Roman"/>
          <w:sz w:val="24"/>
          <w:szCs w:val="24"/>
        </w:rPr>
        <w:instrText xml:space="preserve"> ADDIN EN.CITE &lt;EndNote&gt;&lt;Cite&gt;&lt;Author&gt;Braffett&lt;/Author&gt;&lt;Year&gt;2020&lt;/Year&gt;&lt;RecNum&gt;35&lt;/RecNum&gt;&lt;DisplayText&gt;(21)&lt;/DisplayText&gt;&lt;record&gt;&lt;rec-number&gt;35&lt;/rec-number&gt;&lt;foreign-keys&gt;&lt;key app="EN" db-id="5zxfzf5e9zvxa1e0tzk5ssvcatxpzptdfx0p" timestamp="1608933507"&gt;35&lt;/key&gt;&lt;/foreign-keys&gt;&lt;ref-type name="Journal Article"&gt;17&lt;/ref-type&gt;&lt;contributors&gt;&lt;authors&gt;&lt;author&gt;Braffett, Barbara H&lt;/author&gt;&lt;author&gt;Gubitosi-Klug, Rose A&lt;/author&gt;&lt;author&gt;Albers, James W&lt;/author&gt;&lt;author&gt;Feldman, Eva L&lt;/author&gt;&lt;author&gt;Martin, Catherine L&lt;/author&gt;&lt;author&gt;White, Neil H&lt;/author&gt;&lt;author&gt;Orchard, Trevor J&lt;/author&gt;&lt;author&gt;Lopes-Virella, Maria&lt;/author&gt;&lt;author&gt;Lachin, John M&lt;/author&gt;&lt;author&gt;Pop-Busui, Rodica&lt;/author&gt;&lt;/authors&gt;&lt;/contributors&gt;&lt;titles&gt;&lt;title&gt;Risk factors for diabetic peripheral neuropathy and cardiovascular autonomic neuropathy in the Diabetes Control and Complications Trial/Epidemiology of Diabetes Interventions and Complications (DCCT/EDIC) study&lt;/title&gt;&lt;secondary-title&gt;Diabetes&lt;/secondary-title&gt;&lt;/titles&gt;&lt;periodical&gt;&lt;full-title&gt;Diabetes&lt;/full-title&gt;&lt;/periodical&gt;&lt;pages&gt;1000-1010&lt;/pages&gt;&lt;volume&gt;69&lt;/volume&gt;&lt;number&gt;5&lt;/number&gt;&lt;dates&gt;&lt;year&gt;2020&lt;/year&gt;&lt;/dates&gt;&lt;isbn&gt;0012-1797&lt;/isbn&gt;&lt;urls&gt;&lt;/urls&gt;&lt;/record&gt;&lt;/Cite&gt;&lt;/EndNote&gt;</w:instrText>
      </w:r>
      <w:r w:rsidR="00E42BDC" w:rsidRPr="3E8DF989">
        <w:rPr>
          <w:rFonts w:ascii="Times New Roman" w:hAnsi="Times New Roman" w:cs="Times New Roman"/>
          <w:sz w:val="24"/>
          <w:szCs w:val="24"/>
        </w:rPr>
        <w:fldChar w:fldCharType="separate"/>
      </w:r>
      <w:r w:rsidR="00FD2D27" w:rsidRPr="3E8DF989">
        <w:rPr>
          <w:rFonts w:ascii="Times New Roman" w:hAnsi="Times New Roman" w:cs="Times New Roman"/>
          <w:noProof/>
          <w:sz w:val="24"/>
          <w:szCs w:val="24"/>
        </w:rPr>
        <w:t>(21)</w:t>
      </w:r>
      <w:r w:rsidR="00E42BDC" w:rsidRPr="3E8DF989">
        <w:rPr>
          <w:rFonts w:ascii="Times New Roman" w:hAnsi="Times New Roman" w:cs="Times New Roman"/>
          <w:sz w:val="24"/>
          <w:szCs w:val="24"/>
        </w:rPr>
        <w:fldChar w:fldCharType="end"/>
      </w:r>
      <w:r w:rsidRPr="3E8DF989">
        <w:rPr>
          <w:rFonts w:ascii="Times New Roman" w:hAnsi="Times New Roman" w:cs="Times New Roman"/>
          <w:sz w:val="24"/>
          <w:szCs w:val="24"/>
        </w:rPr>
        <w:t>.</w:t>
      </w:r>
      <w:r w:rsidR="00E42BDC" w:rsidRPr="3E8DF989">
        <w:rPr>
          <w:rFonts w:ascii="Times New Roman" w:hAnsi="Times New Roman" w:cs="Times New Roman"/>
          <w:sz w:val="24"/>
          <w:szCs w:val="24"/>
        </w:rPr>
        <w:t xml:space="preserve"> </w:t>
      </w:r>
      <w:r w:rsidR="002F1E53" w:rsidRPr="3E8DF989">
        <w:rPr>
          <w:rFonts w:ascii="Times New Roman" w:hAnsi="Times New Roman" w:cs="Times New Roman"/>
          <w:sz w:val="24"/>
          <w:szCs w:val="24"/>
        </w:rPr>
        <w:t>A r</w:t>
      </w:r>
      <w:r w:rsidR="00E42BDC" w:rsidRPr="3E8DF989">
        <w:rPr>
          <w:rFonts w:ascii="Times New Roman" w:hAnsi="Times New Roman" w:cs="Times New Roman"/>
          <w:sz w:val="24"/>
          <w:szCs w:val="24"/>
        </w:rPr>
        <w:t xml:space="preserve">isk score </w:t>
      </w:r>
      <w:r w:rsidR="002F1E53" w:rsidRPr="3E8DF989">
        <w:rPr>
          <w:rFonts w:ascii="Times New Roman" w:hAnsi="Times New Roman" w:cs="Times New Roman"/>
          <w:sz w:val="24"/>
          <w:szCs w:val="24"/>
        </w:rPr>
        <w:t xml:space="preserve">was developed </w:t>
      </w:r>
      <w:r w:rsidR="00E42BDC" w:rsidRPr="3E8DF989">
        <w:rPr>
          <w:rFonts w:ascii="Times New Roman" w:hAnsi="Times New Roman" w:cs="Times New Roman"/>
          <w:sz w:val="24"/>
          <w:szCs w:val="24"/>
        </w:rPr>
        <w:t xml:space="preserve">for </w:t>
      </w:r>
      <w:r w:rsidR="002F1E53" w:rsidRPr="3E8DF989">
        <w:rPr>
          <w:rFonts w:ascii="Times New Roman" w:hAnsi="Times New Roman" w:cs="Times New Roman"/>
          <w:sz w:val="24"/>
          <w:szCs w:val="24"/>
        </w:rPr>
        <w:t xml:space="preserve">the risk of an individual with </w:t>
      </w:r>
      <w:r w:rsidR="00E42BDC" w:rsidRPr="3E8DF989">
        <w:rPr>
          <w:rFonts w:ascii="Times New Roman" w:hAnsi="Times New Roman" w:cs="Times New Roman"/>
          <w:sz w:val="24"/>
          <w:szCs w:val="24"/>
        </w:rPr>
        <w:t xml:space="preserve">type 1 </w:t>
      </w:r>
      <w:r w:rsidR="002F1E53" w:rsidRPr="3E8DF989">
        <w:rPr>
          <w:rFonts w:ascii="Times New Roman" w:hAnsi="Times New Roman" w:cs="Times New Roman"/>
          <w:sz w:val="24"/>
          <w:szCs w:val="24"/>
        </w:rPr>
        <w:t xml:space="preserve">or type </w:t>
      </w:r>
      <w:r w:rsidR="00E42BDC" w:rsidRPr="3E8DF989">
        <w:rPr>
          <w:rFonts w:ascii="Times New Roman" w:hAnsi="Times New Roman" w:cs="Times New Roman"/>
          <w:sz w:val="24"/>
          <w:szCs w:val="24"/>
        </w:rPr>
        <w:t xml:space="preserve">2 </w:t>
      </w:r>
      <w:r w:rsidR="00645011" w:rsidRPr="3E8DF989">
        <w:rPr>
          <w:rFonts w:ascii="Times New Roman" w:hAnsi="Times New Roman" w:cs="Times New Roman"/>
          <w:sz w:val="24"/>
          <w:szCs w:val="24"/>
        </w:rPr>
        <w:t>diabetes</w:t>
      </w:r>
      <w:r w:rsidR="00E42BDC" w:rsidRPr="3E8DF989">
        <w:rPr>
          <w:rFonts w:ascii="Times New Roman" w:hAnsi="Times New Roman" w:cs="Times New Roman"/>
          <w:sz w:val="24"/>
          <w:szCs w:val="24"/>
        </w:rPr>
        <w:t xml:space="preserve"> for </w:t>
      </w:r>
      <w:r w:rsidR="002F1E53" w:rsidRPr="3E8DF989">
        <w:rPr>
          <w:rFonts w:ascii="Times New Roman" w:hAnsi="Times New Roman" w:cs="Times New Roman"/>
          <w:sz w:val="24"/>
          <w:szCs w:val="24"/>
        </w:rPr>
        <w:t>developing</w:t>
      </w:r>
      <w:r w:rsidR="00E42BDC" w:rsidRPr="3E8DF989">
        <w:rPr>
          <w:rFonts w:ascii="Times New Roman" w:hAnsi="Times New Roman" w:cs="Times New Roman"/>
          <w:sz w:val="24"/>
          <w:szCs w:val="24"/>
        </w:rPr>
        <w:t xml:space="preserve"> blindness and limb amputation</w:t>
      </w:r>
      <w:r w:rsidR="11873D1E" w:rsidRPr="11873D1E">
        <w:rPr>
          <w:rFonts w:ascii="Times New Roman" w:hAnsi="Times New Roman" w:cs="Times New Roman"/>
          <w:sz w:val="24"/>
          <w:szCs w:val="24"/>
        </w:rPr>
        <w:t xml:space="preserve"> </w:t>
      </w:r>
      <w:r w:rsidR="00E42BDC" w:rsidRPr="3E8DF989">
        <w:rPr>
          <w:rFonts w:ascii="Times New Roman" w:hAnsi="Times New Roman" w:cs="Times New Roman"/>
          <w:sz w:val="24"/>
          <w:szCs w:val="24"/>
        </w:rPr>
        <w:fldChar w:fldCharType="begin">
          <w:fldData xml:space="preserve">PEVuZE5vdGU+PENpdGU+PEF1dGhvcj5IaXBwaXNsZXktQ294PC9BdXRob3I+PFllYXI+MjAxNTwv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</w:fldData>
        </w:fldChar>
      </w:r>
      <w:r w:rsidR="00FD2D27" w:rsidRPr="3E8DF989">
        <w:rPr>
          <w:rFonts w:ascii="Times New Roman" w:hAnsi="Times New Roman" w:cs="Times New Roman"/>
          <w:sz w:val="24"/>
          <w:szCs w:val="24"/>
        </w:rPr>
        <w:instrText xml:space="preserve"> ADDIN EN.CITE </w:instrText>
      </w:r>
      <w:r w:rsidR="00FD2D27" w:rsidRPr="3E8DF989">
        <w:rPr>
          <w:rFonts w:ascii="Times New Roman" w:hAnsi="Times New Roman" w:cs="Times New Roman"/>
          <w:sz w:val="24"/>
          <w:szCs w:val="24"/>
        </w:rPr>
        <w:fldChar w:fldCharType="begin">
          <w:fldData xml:space="preserve">PEVuZE5vdGU+PENpdGU+PEF1dGhvcj5IaXBwaXNsZXktQ294PC9BdXRob3I+PFllYXI+MjAxNTwv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</w:fldData>
        </w:fldChar>
      </w:r>
      <w:r w:rsidR="00FD2D27" w:rsidRPr="3E8DF989">
        <w:rPr>
          <w:rFonts w:ascii="Times New Roman" w:hAnsi="Times New Roman" w:cs="Times New Roman"/>
          <w:sz w:val="24"/>
          <w:szCs w:val="24"/>
        </w:rPr>
        <w:instrText xml:space="preserve"> ADDIN EN.CITE.DATA </w:instrText>
      </w:r>
      <w:r w:rsidR="00FD2D27" w:rsidRPr="3E8DF989">
        <w:rPr>
          <w:rFonts w:ascii="Times New Roman" w:hAnsi="Times New Roman" w:cs="Times New Roman"/>
          <w:sz w:val="24"/>
          <w:szCs w:val="24"/>
        </w:rPr>
      </w:r>
      <w:r w:rsidR="00FD2D27" w:rsidRPr="3E8DF989">
        <w:rPr>
          <w:rFonts w:ascii="Times New Roman" w:hAnsi="Times New Roman" w:cs="Times New Roman"/>
          <w:sz w:val="24"/>
          <w:szCs w:val="24"/>
        </w:rPr>
        <w:fldChar w:fldCharType="end"/>
      </w:r>
      <w:r w:rsidR="00E42BDC" w:rsidRPr="3E8DF989">
        <w:rPr>
          <w:rFonts w:ascii="Times New Roman" w:hAnsi="Times New Roman" w:cs="Times New Roman"/>
          <w:sz w:val="24"/>
          <w:szCs w:val="24"/>
        </w:rPr>
      </w:r>
      <w:r w:rsidR="00E42BDC" w:rsidRPr="3E8DF989">
        <w:rPr>
          <w:rFonts w:ascii="Times New Roman" w:hAnsi="Times New Roman" w:cs="Times New Roman"/>
          <w:sz w:val="24"/>
          <w:szCs w:val="24"/>
        </w:rPr>
        <w:fldChar w:fldCharType="separate"/>
      </w:r>
      <w:r w:rsidR="00FD2D27" w:rsidRPr="3E8DF989">
        <w:rPr>
          <w:rFonts w:ascii="Times New Roman" w:hAnsi="Times New Roman" w:cs="Times New Roman"/>
          <w:noProof/>
          <w:sz w:val="24"/>
          <w:szCs w:val="24"/>
        </w:rPr>
        <w:t>(22)</w:t>
      </w:r>
      <w:r w:rsidR="00E42BDC" w:rsidRPr="3E8DF989">
        <w:rPr>
          <w:rFonts w:ascii="Times New Roman" w:hAnsi="Times New Roman" w:cs="Times New Roman"/>
          <w:sz w:val="24"/>
          <w:szCs w:val="24"/>
        </w:rPr>
        <w:fldChar w:fldCharType="end"/>
      </w:r>
      <w:r w:rsidR="00E42BDC" w:rsidRPr="3E8DF989">
        <w:rPr>
          <w:rFonts w:ascii="Times New Roman" w:hAnsi="Times New Roman" w:cs="Times New Roman"/>
          <w:sz w:val="24"/>
          <w:szCs w:val="24"/>
        </w:rPr>
        <w:t xml:space="preserve">. </w:t>
      </w:r>
    </w:p>
    <w:p w14:paraId="2F1CD1F9" w14:textId="7D03D9C1" w:rsidR="00B74DA1" w:rsidRPr="00983A0C" w:rsidRDefault="11873D1E" w:rsidP="74FD202E">
      <w:pPr>
        <w:spacing w:after="0" w:line="480" w:lineRule="auto"/>
        <w:ind w:firstLine="720"/>
        <w:rPr>
          <w:rFonts w:ascii="Times New Roman" w:hAnsi="Times New Roman" w:cs="Times New Roman"/>
          <w:sz w:val="24"/>
          <w:szCs w:val="24"/>
        </w:rPr>
      </w:pPr>
      <w:r w:rsidRPr="11873D1E">
        <w:rPr>
          <w:rFonts w:ascii="Times New Roman" w:hAnsi="Times New Roman" w:cs="Times New Roman"/>
          <w:sz w:val="24"/>
          <w:szCs w:val="24"/>
        </w:rPr>
        <w:t xml:space="preserve">However, several issues arise from these clinical risk scores. First, these scores use complex statistical approaches that are not easily accessible for patients and clinicians to calculate their risk of diabetic complications. Second, the scores for each complication use different clinical variables, making it more difficult for patients to collect all of the data necessary for computing clinical risk for each complication. Third, these scores do not show patients how changing their modifiable risk factors would change their risk of developing diabetic complications. Scores should be easily accessible and easy to use because they are important for progress monitoring, which has been shown to be important to reduce unrealistic optimism </w:t>
      </w:r>
      <w:r w:rsidR="000248A3" w:rsidRPr="11873D1E">
        <w:rPr>
          <w:rFonts w:ascii="Times New Roman" w:hAnsi="Times New Roman" w:cs="Times New Roman"/>
          <w:sz w:val="24"/>
          <w:szCs w:val="24"/>
        </w:rPr>
        <w:fldChar w:fldCharType="begin"/>
      </w:r>
      <w:r w:rsidR="000248A3" w:rsidRPr="11873D1E">
        <w:rPr>
          <w:rFonts w:ascii="Times New Roman" w:hAnsi="Times New Roman" w:cs="Times New Roman"/>
          <w:sz w:val="24"/>
          <w:szCs w:val="24"/>
        </w:rPr>
        <w:instrText xml:space="preserve"> ADDIN EN.CITE &lt;EndNote&gt;&lt;Cite&gt;&lt;Author&gt;Sharot&lt;/Author&gt;&lt;Year&gt;2011&lt;/Year&gt;&lt;RecNum&gt;36&lt;/RecNum&gt;&lt;DisplayText&gt;(17)&lt;/DisplayText&gt;&lt;record&gt;&lt;rec-number&gt;36&lt;/rec-number&gt;&lt;foreign-keys&gt;&lt;key app="EN" db-id="5zxfzf5e9zvxa1e0tzk5ssvcatxpzptdfx0p" timestamp="1608933577"&gt;36&lt;/key&gt;&lt;/foreign-keys&gt;&lt;ref-type name="Journal Article"&gt;17&lt;/ref-type&gt;&lt;contributors&gt;&lt;authors&gt;&lt;author&gt;Sharot, Tali&lt;/author&gt;&lt;author&gt;Korn, Christoph W.&lt;/author&gt;&lt;author&gt;Dolan, Raymond J.&lt;/author&gt;&lt;/authors&gt;&lt;/contributors&gt;&lt;titles&gt;&lt;title&gt;How unrealistic optimism is maintained in the face of reality&lt;/title&gt;&lt;secondary-title&gt;Nature neuroscience&lt;/secondary-title&gt;&lt;alt-title&gt;Nat Neurosci&lt;/alt-title&gt;&lt;/titles&gt;&lt;periodical&gt;&lt;full-title&gt;Nature neuroscience&lt;/full-title&gt;&lt;abbr-1&gt;Nat Neurosci&lt;/abbr-1&gt;&lt;/periodical&gt;&lt;alt-periodical&gt;&lt;full-title&gt;Nature neuroscience&lt;/full-title&gt;&lt;abbr-1&gt;Nat Neurosci&lt;/abbr-1&gt;&lt;/alt-periodical&gt;&lt;pages&gt;1475-1479&lt;/pages&gt;&lt;volume&gt;14&lt;/volume&gt;&lt;number&gt;11&lt;/number&gt;&lt;keywords&gt;&lt;keyword&gt;Adult&lt;/keyword&gt;&lt;keyword&gt;Affect&lt;/keyword&gt;&lt;keyword&gt;*Attitude&lt;/keyword&gt;&lt;keyword&gt;Brain/blood supply/*physiology&lt;/keyword&gt;&lt;keyword&gt;*Brain Mapping&lt;/keyword&gt;&lt;keyword&gt;*Denial, Psychological&lt;/keyword&gt;&lt;keyword&gt;Female&lt;/keyword&gt;&lt;keyword&gt;Humans&lt;/keyword&gt;&lt;keyword&gt;Image Processing, Computer-Assisted&lt;/keyword&gt;&lt;keyword&gt;Magnetic Resonance Imaging&lt;/keyword&gt;&lt;keyword&gt;Male&lt;/keyword&gt;&lt;keyword&gt;Observer Variation&lt;/keyword&gt;&lt;keyword&gt;Oxygen/blood&lt;/keyword&gt;&lt;keyword&gt;*Reality Testing&lt;/keyword&gt;&lt;keyword&gt;Statistics as Topic&lt;/keyword&gt;&lt;keyword&gt;Young Adult&lt;/keyword&gt;&lt;/keywords&gt;&lt;dates&gt;&lt;year&gt;2011&lt;/year&gt;&lt;/dates&gt;&lt;isbn&gt;1546-1726&amp;#xD;1097-6256&lt;/isbn&gt;&lt;accession-num&gt;21983684&lt;/accession-num&gt;&lt;urls&gt;&lt;related-urls&gt;&lt;url&gt;https://pubmed.ncbi.nlm.nih.gov/21983684&lt;/url&gt;&lt;url&gt;https://www.ncbi.nlm.nih.gov/pmc/articles/PMC3204264/&lt;/url&gt;&lt;/related-urls&gt;&lt;/urls&gt;&lt;electronic-resource-num&gt;10.1038/nn.2949&lt;/electronic-resource-num&gt;&lt;remote-database-name&gt;PubMed&lt;/remote-database-name&gt;&lt;language&gt;eng&lt;/language&gt;&lt;/record&gt;&lt;/Cite&gt;&lt;/EndNote&gt;</w:instrText>
      </w:r>
      <w:r w:rsidR="000248A3" w:rsidRPr="11873D1E">
        <w:rPr>
          <w:rFonts w:ascii="Times New Roman" w:hAnsi="Times New Roman" w:cs="Times New Roman"/>
          <w:sz w:val="24"/>
          <w:szCs w:val="24"/>
        </w:rPr>
        <w:fldChar w:fldCharType="separate"/>
      </w:r>
      <w:r w:rsidRPr="11873D1E">
        <w:rPr>
          <w:rFonts w:ascii="Times New Roman" w:hAnsi="Times New Roman" w:cs="Times New Roman"/>
          <w:noProof/>
          <w:sz w:val="24"/>
          <w:szCs w:val="24"/>
        </w:rPr>
        <w:t>(17)</w:t>
      </w:r>
      <w:r w:rsidR="000248A3" w:rsidRPr="11873D1E">
        <w:rPr>
          <w:rFonts w:ascii="Times New Roman" w:hAnsi="Times New Roman" w:cs="Times New Roman"/>
          <w:sz w:val="24"/>
          <w:szCs w:val="24"/>
        </w:rPr>
        <w:fldChar w:fldCharType="end"/>
      </w:r>
      <w:r w:rsidRPr="11873D1E">
        <w:rPr>
          <w:rFonts w:ascii="Times New Roman" w:hAnsi="Times New Roman" w:cs="Times New Roman"/>
          <w:sz w:val="24"/>
          <w:szCs w:val="24"/>
        </w:rPr>
        <w:t xml:space="preserve">. Learning this risk may motivate patients to progress on the </w:t>
      </w:r>
      <w:proofErr w:type="spellStart"/>
      <w:r w:rsidRPr="11873D1E">
        <w:rPr>
          <w:rFonts w:ascii="Times New Roman" w:hAnsi="Times New Roman" w:cs="Times New Roman"/>
          <w:sz w:val="24"/>
          <w:szCs w:val="24"/>
        </w:rPr>
        <w:t>Prochaska</w:t>
      </w:r>
      <w:proofErr w:type="spellEnd"/>
      <w:r w:rsidRPr="11873D1E">
        <w:rPr>
          <w:rFonts w:ascii="Times New Roman" w:hAnsi="Times New Roman" w:cs="Times New Roman"/>
          <w:sz w:val="24"/>
          <w:szCs w:val="24"/>
        </w:rPr>
        <w:t xml:space="preserve"> and </w:t>
      </w:r>
      <w:proofErr w:type="spellStart"/>
      <w:r w:rsidRPr="11873D1E">
        <w:rPr>
          <w:rFonts w:ascii="Times New Roman" w:hAnsi="Times New Roman" w:cs="Times New Roman"/>
          <w:sz w:val="24"/>
          <w:szCs w:val="24"/>
        </w:rPr>
        <w:t>DiClemente</w:t>
      </w:r>
      <w:proofErr w:type="spellEnd"/>
      <w:r w:rsidRPr="11873D1E">
        <w:rPr>
          <w:rFonts w:ascii="Times New Roman" w:hAnsi="Times New Roman" w:cs="Times New Roman"/>
          <w:sz w:val="24"/>
          <w:szCs w:val="24"/>
        </w:rPr>
        <w:t xml:space="preserve"> stages of change </w:t>
      </w:r>
      <w:r w:rsidR="000248A3" w:rsidRPr="11873D1E">
        <w:rPr>
          <w:rFonts w:ascii="Times New Roman" w:hAnsi="Times New Roman" w:cs="Times New Roman"/>
          <w:sz w:val="24"/>
          <w:szCs w:val="24"/>
        </w:rPr>
        <w:fldChar w:fldCharType="begin"/>
      </w:r>
      <w:r w:rsidR="000248A3" w:rsidRPr="11873D1E">
        <w:rPr>
          <w:rFonts w:ascii="Times New Roman" w:hAnsi="Times New Roman" w:cs="Times New Roman"/>
          <w:sz w:val="24"/>
          <w:szCs w:val="24"/>
        </w:rPr>
        <w:instrText xml:space="preserve"> ADDIN EN.CITE &lt;EndNote&gt;&lt;Cite&gt;&lt;Author&gt;Prochaska&lt;/Author&gt;&lt;Year&gt;1983&lt;/Year&gt;&lt;RecNum&gt;44&lt;/RecNum&gt;&lt;DisplayText&gt;(23)&lt;/DisplayText&gt;&lt;record&gt;&lt;rec-number&gt;44&lt;/rec-number&gt;&lt;foreign-keys&gt;&lt;key app="EN" db-id="5zxfzf5e9zvxa1e0tzk5ssvcatxpzptdfx0p" timestamp="1609011523"&gt;44&lt;/key&gt;&lt;/foreign-keys&gt;&lt;ref-type name="Journal Article"&gt;17&lt;/ref-type&gt;&lt;contributors&gt;&lt;authors&gt;&lt;author&gt;Prochaska, James O&lt;/author&gt;&lt;author&gt;DiClemente, Carlo C&lt;/author&gt;&lt;/authors&gt;&lt;/contributors&gt;&lt;titles&gt;&lt;title&gt;Stages and processes of self-change of smoking: toward an integrative model of change&lt;/title&gt;&lt;secondary-title&gt;Journal of consulting and clinical psychology&lt;/secondary-title&gt;&lt;/titles&gt;&lt;periodical&gt;&lt;full-title&gt;Journal of consulting and clinical psychology&lt;/full-title&gt;&lt;/periodical&gt;&lt;pages&gt;390&lt;/pages&gt;&lt;volume&gt;51&lt;/volume&gt;&lt;number&gt;3&lt;/number&gt;&lt;dates&gt;&lt;year&gt;1983&lt;/year&gt;&lt;/dates&gt;&lt;isbn&gt;1939-2117&lt;/isbn&gt;&lt;urls&gt;&lt;/urls&gt;&lt;/record&gt;&lt;/Cite&gt;&lt;/EndNote&gt;</w:instrText>
      </w:r>
      <w:r w:rsidR="000248A3" w:rsidRPr="11873D1E">
        <w:rPr>
          <w:rFonts w:ascii="Times New Roman" w:hAnsi="Times New Roman" w:cs="Times New Roman"/>
          <w:sz w:val="24"/>
          <w:szCs w:val="24"/>
        </w:rPr>
        <w:fldChar w:fldCharType="separate"/>
      </w:r>
      <w:r w:rsidRPr="11873D1E">
        <w:rPr>
          <w:rFonts w:ascii="Times New Roman" w:hAnsi="Times New Roman" w:cs="Times New Roman"/>
          <w:noProof/>
          <w:sz w:val="24"/>
          <w:szCs w:val="24"/>
        </w:rPr>
        <w:t>(23)</w:t>
      </w:r>
      <w:r w:rsidR="000248A3" w:rsidRPr="11873D1E">
        <w:rPr>
          <w:rFonts w:ascii="Times New Roman" w:hAnsi="Times New Roman" w:cs="Times New Roman"/>
          <w:sz w:val="24"/>
          <w:szCs w:val="24"/>
        </w:rPr>
        <w:fldChar w:fldCharType="end"/>
      </w:r>
      <w:r w:rsidRPr="11873D1E">
        <w:rPr>
          <w:rFonts w:ascii="Times New Roman" w:hAnsi="Times New Roman" w:cs="Times New Roman"/>
          <w:sz w:val="24"/>
          <w:szCs w:val="24"/>
        </w:rPr>
        <w:t>.</w:t>
      </w:r>
    </w:p>
    <w:p w14:paraId="031F34DB" w14:textId="4A9092EA" w:rsidR="00E42BDC" w:rsidRPr="00983A0C" w:rsidRDefault="001F1B8A" w:rsidP="00645011">
      <w:pPr>
        <w:spacing w:after="0" w:line="480" w:lineRule="auto"/>
        <w:ind w:firstLine="720"/>
        <w:rPr>
          <w:rFonts w:ascii="Times New Roman" w:hAnsi="Times New Roman" w:cs="Times New Roman"/>
          <w:bCs/>
          <w:sz w:val="24"/>
          <w:szCs w:val="24"/>
        </w:rPr>
      </w:pPr>
      <w:r w:rsidRPr="00983A0C">
        <w:rPr>
          <w:rFonts w:ascii="Times New Roman" w:hAnsi="Times New Roman" w:cs="Times New Roman"/>
          <w:bCs/>
          <w:sz w:val="24"/>
          <w:szCs w:val="24"/>
        </w:rPr>
        <w:t>With the increasing incidence and survival of patients with type 1 diabetes</w:t>
      </w:r>
      <w:r w:rsidR="00645011" w:rsidRPr="00983A0C">
        <w:rPr>
          <w:rFonts w:ascii="Times New Roman" w:hAnsi="Times New Roman" w:cs="Times New Roman"/>
          <w:bCs/>
          <w:sz w:val="24"/>
          <w:szCs w:val="24"/>
        </w:rPr>
        <w:t xml:space="preserve"> </w:t>
      </w:r>
      <w:r w:rsidR="00AF3AC3" w:rsidRPr="00983A0C">
        <w:rPr>
          <w:rFonts w:ascii="Times New Roman" w:hAnsi="Times New Roman" w:cs="Times New Roman"/>
          <w:bCs/>
          <w:sz w:val="24"/>
          <w:szCs w:val="24"/>
        </w:rPr>
        <w:fldChar w:fldCharType="begin">
          <w:fldData xml:space="preserve">PEVuZE5vdGU+PENpdGU+PEF1dGhvcj5OaXNoaW11cmE8L0F1dGhvcj48WWVhcj4yMDAxPC9ZZWFy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</w:fldData>
        </w:fldChar>
      </w:r>
      <w:r w:rsidR="002F1E53" w:rsidRPr="00983A0C">
        <w:rPr>
          <w:rFonts w:ascii="Times New Roman" w:hAnsi="Times New Roman" w:cs="Times New Roman"/>
          <w:bCs/>
          <w:sz w:val="24"/>
          <w:szCs w:val="24"/>
        </w:rPr>
        <w:instrText xml:space="preserve"> ADDIN EN.CITE </w:instrText>
      </w:r>
      <w:r w:rsidR="002F1E53" w:rsidRPr="00983A0C">
        <w:rPr>
          <w:rFonts w:ascii="Times New Roman" w:hAnsi="Times New Roman" w:cs="Times New Roman"/>
          <w:bCs/>
          <w:sz w:val="24"/>
          <w:szCs w:val="24"/>
        </w:rPr>
        <w:fldChar w:fldCharType="begin">
          <w:fldData xml:space="preserve">PEVuZE5vdGU+PENpdGU+PEF1dGhvcj5OaXNoaW11cmE8L0F1dGhvcj48WWVhcj4yMDAxPC9ZZWFy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</w:fldData>
        </w:fldChar>
      </w:r>
      <w:r w:rsidR="002F1E53" w:rsidRPr="00983A0C">
        <w:rPr>
          <w:rFonts w:ascii="Times New Roman" w:hAnsi="Times New Roman" w:cs="Times New Roman"/>
          <w:bCs/>
          <w:sz w:val="24"/>
          <w:szCs w:val="24"/>
        </w:rPr>
        <w:instrText xml:space="preserve"> ADDIN EN.CITE.DATA </w:instrText>
      </w:r>
      <w:r w:rsidR="002F1E53" w:rsidRPr="00983A0C">
        <w:rPr>
          <w:rFonts w:ascii="Times New Roman" w:hAnsi="Times New Roman" w:cs="Times New Roman"/>
          <w:bCs/>
          <w:sz w:val="24"/>
          <w:szCs w:val="24"/>
        </w:rPr>
      </w:r>
      <w:r w:rsidR="002F1E53" w:rsidRPr="00983A0C">
        <w:rPr>
          <w:rFonts w:ascii="Times New Roman" w:hAnsi="Times New Roman" w:cs="Times New Roman"/>
          <w:bCs/>
          <w:sz w:val="24"/>
          <w:szCs w:val="24"/>
        </w:rPr>
        <w:fldChar w:fldCharType="end"/>
      </w:r>
      <w:r w:rsidR="00AF3AC3" w:rsidRPr="00983A0C">
        <w:rPr>
          <w:rFonts w:ascii="Times New Roman" w:hAnsi="Times New Roman" w:cs="Times New Roman"/>
          <w:bCs/>
          <w:sz w:val="24"/>
          <w:szCs w:val="24"/>
        </w:rPr>
      </w:r>
      <w:r w:rsidR="00AF3AC3" w:rsidRPr="00983A0C">
        <w:rPr>
          <w:rFonts w:ascii="Times New Roman" w:hAnsi="Times New Roman" w:cs="Times New Roman"/>
          <w:bCs/>
          <w:sz w:val="24"/>
          <w:szCs w:val="24"/>
        </w:rPr>
        <w:fldChar w:fldCharType="separate"/>
      </w:r>
      <w:r w:rsidR="002F1E53" w:rsidRPr="00983A0C">
        <w:rPr>
          <w:rFonts w:ascii="Times New Roman" w:hAnsi="Times New Roman" w:cs="Times New Roman"/>
          <w:bCs/>
          <w:noProof/>
          <w:sz w:val="24"/>
          <w:szCs w:val="24"/>
        </w:rPr>
        <w:t>(24-26)</w:t>
      </w:r>
      <w:r w:rsidR="00AF3AC3" w:rsidRPr="00983A0C">
        <w:rPr>
          <w:rFonts w:ascii="Times New Roman" w:hAnsi="Times New Roman" w:cs="Times New Roman"/>
          <w:bCs/>
          <w:sz w:val="24"/>
          <w:szCs w:val="24"/>
        </w:rPr>
        <w:fldChar w:fldCharType="end"/>
      </w:r>
      <w:r w:rsidRPr="00983A0C">
        <w:rPr>
          <w:rFonts w:ascii="Times New Roman" w:hAnsi="Times New Roman" w:cs="Times New Roman"/>
          <w:bCs/>
          <w:sz w:val="24"/>
          <w:szCs w:val="24"/>
        </w:rPr>
        <w:t xml:space="preserve">, these complications are becoming more important to study. </w:t>
      </w:r>
      <w:r w:rsidR="009F19E0" w:rsidRPr="00983A0C">
        <w:rPr>
          <w:rFonts w:ascii="Times New Roman" w:hAnsi="Times New Roman" w:cs="Times New Roman"/>
          <w:bCs/>
          <w:sz w:val="24"/>
          <w:szCs w:val="24"/>
        </w:rPr>
        <w:t>We used an independent cross</w:t>
      </w:r>
      <w:r w:rsidR="00961E94" w:rsidRPr="00983A0C">
        <w:rPr>
          <w:rFonts w:ascii="Times New Roman" w:hAnsi="Times New Roman" w:cs="Times New Roman"/>
          <w:bCs/>
          <w:sz w:val="24"/>
          <w:szCs w:val="24"/>
        </w:rPr>
        <w:t>-</w:t>
      </w:r>
      <w:r w:rsidR="009F19E0" w:rsidRPr="00983A0C">
        <w:rPr>
          <w:rFonts w:ascii="Times New Roman" w:hAnsi="Times New Roman" w:cs="Times New Roman"/>
          <w:bCs/>
          <w:sz w:val="24"/>
          <w:szCs w:val="24"/>
        </w:rPr>
        <w:t xml:space="preserve">sectional study, </w:t>
      </w:r>
      <w:r w:rsidR="00645011" w:rsidRPr="00983A0C">
        <w:rPr>
          <w:rFonts w:ascii="Times New Roman" w:hAnsi="Times New Roman" w:cs="Times New Roman"/>
          <w:bCs/>
          <w:sz w:val="24"/>
          <w:szCs w:val="24"/>
        </w:rPr>
        <w:t>Phenome and Genome of Diabetes Autoimmunity (</w:t>
      </w:r>
      <w:r w:rsidR="009F19E0" w:rsidRPr="00983A0C">
        <w:rPr>
          <w:rFonts w:ascii="Times New Roman" w:hAnsi="Times New Roman" w:cs="Times New Roman"/>
          <w:bCs/>
          <w:sz w:val="24"/>
          <w:szCs w:val="24"/>
        </w:rPr>
        <w:t>PAGODA</w:t>
      </w:r>
      <w:r w:rsidR="00645011" w:rsidRPr="00983A0C">
        <w:rPr>
          <w:rFonts w:ascii="Times New Roman" w:hAnsi="Times New Roman" w:cs="Times New Roman"/>
          <w:bCs/>
          <w:sz w:val="24"/>
          <w:szCs w:val="24"/>
        </w:rPr>
        <w:t>)</w:t>
      </w:r>
      <w:r w:rsidR="009F19E0" w:rsidRPr="00983A0C">
        <w:rPr>
          <w:rFonts w:ascii="Times New Roman" w:hAnsi="Times New Roman" w:cs="Times New Roman"/>
          <w:bCs/>
          <w:sz w:val="24"/>
          <w:szCs w:val="24"/>
        </w:rPr>
        <w:t xml:space="preserve">, to develop a clinical risk score for </w:t>
      </w:r>
      <w:r w:rsidR="00014A84" w:rsidRPr="00983A0C">
        <w:rPr>
          <w:rFonts w:ascii="Times New Roman" w:hAnsi="Times New Roman" w:cs="Times New Roman"/>
          <w:bCs/>
          <w:sz w:val="24"/>
          <w:szCs w:val="24"/>
        </w:rPr>
        <w:t>DPN, AN, DR, and DN</w:t>
      </w:r>
      <w:r w:rsidR="009F19E0" w:rsidRPr="00983A0C">
        <w:rPr>
          <w:rFonts w:ascii="Times New Roman" w:hAnsi="Times New Roman" w:cs="Times New Roman"/>
          <w:bCs/>
          <w:sz w:val="24"/>
          <w:szCs w:val="24"/>
        </w:rPr>
        <w:t xml:space="preserve"> in </w:t>
      </w:r>
      <w:r w:rsidR="002F1E53" w:rsidRPr="00983A0C">
        <w:rPr>
          <w:rFonts w:ascii="Times New Roman" w:hAnsi="Times New Roman" w:cs="Times New Roman"/>
          <w:bCs/>
          <w:sz w:val="24"/>
          <w:szCs w:val="24"/>
        </w:rPr>
        <w:t>patients with type 1 diabetes</w:t>
      </w:r>
      <w:r w:rsidR="009F19E0" w:rsidRPr="00983A0C">
        <w:rPr>
          <w:rFonts w:ascii="Times New Roman" w:hAnsi="Times New Roman" w:cs="Times New Roman"/>
          <w:bCs/>
          <w:sz w:val="24"/>
          <w:szCs w:val="24"/>
        </w:rPr>
        <w:t>.</w:t>
      </w:r>
    </w:p>
    <w:p w14:paraId="65B4DA2E" w14:textId="71E41036" w:rsidR="0006135B" w:rsidRPr="00983A0C" w:rsidRDefault="00EE3508" w:rsidP="002C1BD5">
      <w:pPr>
        <w:spacing w:after="0" w:line="480" w:lineRule="auto"/>
        <w:rPr>
          <w:rFonts w:ascii="Times New Roman" w:hAnsi="Times New Roman" w:cs="Times New Roman"/>
          <w:b/>
          <w:sz w:val="24"/>
          <w:szCs w:val="24"/>
        </w:rPr>
      </w:pPr>
      <w:r w:rsidRPr="00983A0C">
        <w:rPr>
          <w:rFonts w:ascii="Times New Roman" w:hAnsi="Times New Roman" w:cs="Times New Roman"/>
          <w:b/>
          <w:sz w:val="24"/>
          <w:szCs w:val="24"/>
        </w:rPr>
        <w:t>METHODS</w:t>
      </w:r>
    </w:p>
    <w:p w14:paraId="67ABDEC5" w14:textId="2DCB7761" w:rsidR="0070253A" w:rsidRPr="00983A0C" w:rsidRDefault="00F71AC4" w:rsidP="00CA13B8">
      <w:pPr>
        <w:spacing w:after="0" w:line="480" w:lineRule="auto"/>
        <w:rPr>
          <w:rFonts w:ascii="Times New Roman" w:eastAsia="Times New Roman" w:hAnsi="Times New Roman" w:cs="Times New Roman"/>
          <w:sz w:val="24"/>
          <w:szCs w:val="24"/>
        </w:rPr>
      </w:pPr>
      <w:r w:rsidRPr="00983A0C">
        <w:rPr>
          <w:rFonts w:ascii="Times New Roman" w:eastAsia="Times New Roman" w:hAnsi="Times New Roman" w:cs="Times New Roman"/>
          <w:i/>
          <w:iCs/>
          <w:sz w:val="24"/>
          <w:szCs w:val="24"/>
        </w:rPr>
        <w:t>Study population</w:t>
      </w:r>
    </w:p>
    <w:p w14:paraId="5CE98EDF" w14:textId="7A4BD7B1" w:rsidR="00F71AC4" w:rsidRPr="00983A0C" w:rsidRDefault="00645011" w:rsidP="00F71AC4">
      <w:pPr>
        <w:spacing w:after="0" w:line="480" w:lineRule="auto"/>
        <w:rPr>
          <w:rFonts w:ascii="Times New Roman" w:eastAsia="Times New Roman" w:hAnsi="Times New Roman" w:cs="Times New Roman"/>
          <w:sz w:val="24"/>
          <w:szCs w:val="24"/>
        </w:rPr>
      </w:pPr>
      <w:r w:rsidRPr="00983A0C">
        <w:rPr>
          <w:rFonts w:ascii="Times New Roman" w:eastAsia="Times New Roman" w:hAnsi="Times New Roman" w:cs="Times New Roman"/>
          <w:sz w:val="24"/>
          <w:szCs w:val="24"/>
        </w:rPr>
        <w:t>I</w:t>
      </w:r>
      <w:r w:rsidR="002F1E53" w:rsidRPr="00983A0C">
        <w:rPr>
          <w:rFonts w:ascii="Times New Roman" w:eastAsia="Times New Roman" w:hAnsi="Times New Roman" w:cs="Times New Roman"/>
          <w:sz w:val="24"/>
          <w:szCs w:val="24"/>
        </w:rPr>
        <w:t>ndividual</w:t>
      </w:r>
      <w:r w:rsidRPr="00983A0C">
        <w:rPr>
          <w:rFonts w:ascii="Times New Roman" w:eastAsia="Times New Roman" w:hAnsi="Times New Roman" w:cs="Times New Roman"/>
          <w:sz w:val="24"/>
          <w:szCs w:val="24"/>
        </w:rPr>
        <w:t>s</w:t>
      </w:r>
      <w:r w:rsidR="002F1E53" w:rsidRPr="00983A0C">
        <w:rPr>
          <w:rFonts w:ascii="Times New Roman" w:eastAsia="Times New Roman" w:hAnsi="Times New Roman" w:cs="Times New Roman"/>
          <w:sz w:val="24"/>
          <w:szCs w:val="24"/>
        </w:rPr>
        <w:t xml:space="preserve"> diagnosed with type 1 diabetes who</w:t>
      </w:r>
      <w:r w:rsidR="00F71AC4" w:rsidRPr="00983A0C">
        <w:rPr>
          <w:rFonts w:ascii="Times New Roman" w:eastAsia="Times New Roman" w:hAnsi="Times New Roman" w:cs="Times New Roman"/>
          <w:sz w:val="24"/>
          <w:szCs w:val="24"/>
        </w:rPr>
        <w:t xml:space="preserve"> attended the Augusta University (AU) Medical Center and/or endocrinology clinics in Augusta and Atlanta areas of Georgia</w:t>
      </w:r>
      <w:r w:rsidR="002F1E53" w:rsidRPr="00983A0C">
        <w:rPr>
          <w:rFonts w:ascii="Times New Roman" w:eastAsia="Times New Roman" w:hAnsi="Times New Roman" w:cs="Times New Roman"/>
          <w:sz w:val="24"/>
          <w:szCs w:val="24"/>
        </w:rPr>
        <w:t xml:space="preserve"> between 2002 and 2010 were recruited into the Phenome and Genome of Diabetes Autoimmunity (PAGODA) study</w:t>
      </w:r>
      <w:r w:rsidR="11873D1E" w:rsidRPr="11873D1E">
        <w:rPr>
          <w:rFonts w:ascii="Times New Roman" w:eastAsia="Times New Roman" w:hAnsi="Times New Roman" w:cs="Times New Roman"/>
          <w:sz w:val="24"/>
          <w:szCs w:val="24"/>
        </w:rPr>
        <w:t xml:space="preserve"> </w:t>
      </w:r>
      <w:r w:rsidR="002F1E53" w:rsidRPr="00983A0C">
        <w:rPr>
          <w:rFonts w:ascii="Times New Roman" w:eastAsia="Times New Roman" w:hAnsi="Times New Roman" w:cs="Times New Roman"/>
          <w:sz w:val="24"/>
          <w:szCs w:val="24"/>
        </w:rPr>
        <w:fldChar w:fldCharType="begin">
          <w:fldData xml:space="preserve">PEVuZE5vdGU+PENpdGU+PEF1dGhvcj5TaGFybWE8L0F1dGhvcj48WWVhcj4yMDE1PC9ZZWFyPjxS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</w:fldData>
        </w:fldChar>
      </w:r>
      <w:r w:rsidR="002F1E53" w:rsidRPr="00983A0C">
        <w:rPr>
          <w:rFonts w:ascii="Times New Roman" w:eastAsia="Times New Roman" w:hAnsi="Times New Roman" w:cs="Times New Roman"/>
          <w:sz w:val="24"/>
          <w:szCs w:val="24"/>
        </w:rPr>
        <w:instrText xml:space="preserve"> ADDIN EN.CITE </w:instrText>
      </w:r>
      <w:r w:rsidR="002F1E53" w:rsidRPr="00983A0C">
        <w:rPr>
          <w:rFonts w:ascii="Times New Roman" w:eastAsia="Times New Roman" w:hAnsi="Times New Roman" w:cs="Times New Roman"/>
          <w:sz w:val="24"/>
          <w:szCs w:val="24"/>
        </w:rPr>
        <w:fldChar w:fldCharType="begin">
          <w:fldData xml:space="preserve">PEVuZE5vdGU+PENpdGU+PEF1dGhvcj5TaGFybWE8L0F1dGhvcj48WWVhcj4yMDE1PC9ZZWFyPjxS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</w:fldData>
        </w:fldChar>
      </w:r>
      <w:r w:rsidR="002F1E53" w:rsidRPr="00983A0C">
        <w:rPr>
          <w:rFonts w:ascii="Times New Roman" w:eastAsia="Times New Roman" w:hAnsi="Times New Roman" w:cs="Times New Roman"/>
          <w:sz w:val="24"/>
          <w:szCs w:val="24"/>
        </w:rPr>
        <w:instrText xml:space="preserve"> ADDIN EN.CITE.DATA </w:instrText>
      </w:r>
      <w:r w:rsidR="002F1E53" w:rsidRPr="00983A0C">
        <w:rPr>
          <w:rFonts w:ascii="Times New Roman" w:eastAsia="Times New Roman" w:hAnsi="Times New Roman" w:cs="Times New Roman"/>
          <w:sz w:val="24"/>
          <w:szCs w:val="24"/>
        </w:rPr>
      </w:r>
      <w:r w:rsidR="002F1E53" w:rsidRPr="00983A0C">
        <w:rPr>
          <w:rFonts w:ascii="Times New Roman" w:eastAsia="Times New Roman" w:hAnsi="Times New Roman" w:cs="Times New Roman"/>
          <w:sz w:val="24"/>
          <w:szCs w:val="24"/>
        </w:rPr>
        <w:fldChar w:fldCharType="end"/>
      </w:r>
      <w:r w:rsidR="002F1E53" w:rsidRPr="00983A0C">
        <w:rPr>
          <w:rFonts w:ascii="Times New Roman" w:eastAsia="Times New Roman" w:hAnsi="Times New Roman" w:cs="Times New Roman"/>
          <w:sz w:val="24"/>
          <w:szCs w:val="24"/>
        </w:rPr>
      </w:r>
      <w:r w:rsidR="002F1E53" w:rsidRPr="00983A0C">
        <w:rPr>
          <w:rFonts w:ascii="Times New Roman" w:eastAsia="Times New Roman" w:hAnsi="Times New Roman" w:cs="Times New Roman"/>
          <w:sz w:val="24"/>
          <w:szCs w:val="24"/>
        </w:rPr>
        <w:fldChar w:fldCharType="separate"/>
      </w:r>
      <w:r w:rsidR="002F1E53" w:rsidRPr="00983A0C">
        <w:rPr>
          <w:rFonts w:ascii="Times New Roman" w:eastAsia="Times New Roman" w:hAnsi="Times New Roman" w:cs="Times New Roman"/>
          <w:noProof/>
          <w:sz w:val="24"/>
          <w:szCs w:val="24"/>
        </w:rPr>
        <w:t>(27; 28)</w:t>
      </w:r>
      <w:r w:rsidR="002F1E53" w:rsidRPr="00983A0C">
        <w:rPr>
          <w:rFonts w:ascii="Times New Roman" w:eastAsia="Times New Roman" w:hAnsi="Times New Roman" w:cs="Times New Roman"/>
          <w:sz w:val="24"/>
          <w:szCs w:val="24"/>
        </w:rPr>
        <w:fldChar w:fldCharType="end"/>
      </w:r>
      <w:r w:rsidR="00F71AC4" w:rsidRPr="00983A0C">
        <w:rPr>
          <w:rFonts w:ascii="Times New Roman" w:eastAsia="Times New Roman" w:hAnsi="Times New Roman" w:cs="Times New Roman"/>
          <w:sz w:val="24"/>
          <w:szCs w:val="24"/>
        </w:rPr>
        <w:t xml:space="preserve">. </w:t>
      </w:r>
      <w:r w:rsidR="002F1E53" w:rsidRPr="00983A0C">
        <w:rPr>
          <w:rFonts w:ascii="Times New Roman" w:eastAsia="Times New Roman" w:hAnsi="Times New Roman" w:cs="Times New Roman"/>
          <w:sz w:val="24"/>
          <w:szCs w:val="24"/>
        </w:rPr>
        <w:t xml:space="preserve">For consented patients, </w:t>
      </w:r>
      <w:r w:rsidR="000B6D7A" w:rsidRPr="00983A0C">
        <w:rPr>
          <w:rFonts w:ascii="Times New Roman" w:eastAsia="Times New Roman" w:hAnsi="Times New Roman" w:cs="Times New Roman"/>
          <w:sz w:val="24"/>
          <w:szCs w:val="24"/>
        </w:rPr>
        <w:t xml:space="preserve">demographic and </w:t>
      </w:r>
      <w:r w:rsidR="002F1E53" w:rsidRPr="00983A0C">
        <w:rPr>
          <w:rFonts w:ascii="Times New Roman" w:eastAsia="Times New Roman" w:hAnsi="Times New Roman" w:cs="Times New Roman"/>
          <w:sz w:val="24"/>
          <w:szCs w:val="24"/>
        </w:rPr>
        <w:t xml:space="preserve">clinical variables, including </w:t>
      </w:r>
      <w:r w:rsidR="000B6D7A" w:rsidRPr="00983A0C">
        <w:rPr>
          <w:rFonts w:ascii="Times New Roman" w:eastAsia="Times New Roman" w:hAnsi="Times New Roman" w:cs="Times New Roman"/>
          <w:sz w:val="24"/>
          <w:szCs w:val="24"/>
        </w:rPr>
        <w:t xml:space="preserve">age, sex, </w:t>
      </w:r>
      <w:r w:rsidR="000B6D7A" w:rsidRPr="00983A0C">
        <w:rPr>
          <w:rFonts w:ascii="Times New Roman" w:eastAsia="Times New Roman" w:hAnsi="Times New Roman" w:cs="Times New Roman"/>
          <w:sz w:val="24"/>
          <w:szCs w:val="24"/>
        </w:rPr>
        <w:lastRenderedPageBreak/>
        <w:t xml:space="preserve">date of type 1 diabetes diagnosis, </w:t>
      </w:r>
      <w:r w:rsidR="002F1E53" w:rsidRPr="00983A0C">
        <w:rPr>
          <w:rFonts w:ascii="Times New Roman" w:eastAsia="Times New Roman" w:hAnsi="Times New Roman" w:cs="Times New Roman"/>
          <w:sz w:val="24"/>
          <w:szCs w:val="24"/>
        </w:rPr>
        <w:t>medical diagnoses, physiologic measurements (blood pressure), laboratory measurements (serum and urine), and medications were extracted for the last three clinic visits</w:t>
      </w:r>
      <w:r w:rsidR="000B6D7A" w:rsidRPr="00983A0C">
        <w:rPr>
          <w:rFonts w:ascii="Times New Roman" w:eastAsia="Times New Roman" w:hAnsi="Times New Roman" w:cs="Times New Roman"/>
          <w:sz w:val="24"/>
          <w:szCs w:val="24"/>
        </w:rPr>
        <w:t xml:space="preserve"> (</w:t>
      </w:r>
      <w:r w:rsidR="000B6D7A" w:rsidRPr="00983A0C">
        <w:rPr>
          <w:rFonts w:ascii="Times New Roman" w:eastAsia="Times New Roman" w:hAnsi="Times New Roman" w:cs="Times New Roman"/>
          <w:b/>
          <w:bCs/>
          <w:sz w:val="24"/>
          <w:szCs w:val="24"/>
        </w:rPr>
        <w:t>Table 1</w:t>
      </w:r>
      <w:r w:rsidR="000B6D7A" w:rsidRPr="00983A0C">
        <w:rPr>
          <w:rFonts w:ascii="Times New Roman" w:eastAsia="Times New Roman" w:hAnsi="Times New Roman" w:cs="Times New Roman"/>
          <w:sz w:val="24"/>
          <w:szCs w:val="24"/>
        </w:rPr>
        <w:t>)</w:t>
      </w:r>
      <w:r w:rsidR="002F1E53" w:rsidRPr="00983A0C">
        <w:rPr>
          <w:rFonts w:ascii="Times New Roman" w:eastAsia="Times New Roman" w:hAnsi="Times New Roman" w:cs="Times New Roman"/>
          <w:sz w:val="24"/>
          <w:szCs w:val="24"/>
        </w:rPr>
        <w:t xml:space="preserve">. </w:t>
      </w:r>
      <w:r w:rsidR="000B6D7A" w:rsidRPr="00983A0C">
        <w:rPr>
          <w:rFonts w:ascii="Times New Roman" w:eastAsia="Times New Roman" w:hAnsi="Times New Roman" w:cs="Times New Roman"/>
          <w:sz w:val="24"/>
          <w:szCs w:val="24"/>
        </w:rPr>
        <w:t>The p</w:t>
      </w:r>
      <w:r w:rsidR="00F71AC4" w:rsidRPr="00983A0C">
        <w:rPr>
          <w:rFonts w:ascii="Times New Roman" w:eastAsia="Times New Roman" w:hAnsi="Times New Roman" w:cs="Times New Roman"/>
          <w:sz w:val="24"/>
          <w:szCs w:val="24"/>
        </w:rPr>
        <w:t xml:space="preserve">resence of </w:t>
      </w:r>
      <w:r w:rsidR="00014A84" w:rsidRPr="00983A0C">
        <w:rPr>
          <w:rFonts w:ascii="Times New Roman" w:eastAsia="Times New Roman" w:hAnsi="Times New Roman" w:cs="Times New Roman"/>
          <w:sz w:val="24"/>
          <w:szCs w:val="24"/>
        </w:rPr>
        <w:t xml:space="preserve">DPN and </w:t>
      </w:r>
      <w:proofErr w:type="gramStart"/>
      <w:r w:rsidR="00014A84" w:rsidRPr="00983A0C">
        <w:rPr>
          <w:rFonts w:ascii="Times New Roman" w:eastAsia="Times New Roman" w:hAnsi="Times New Roman" w:cs="Times New Roman"/>
          <w:sz w:val="24"/>
          <w:szCs w:val="24"/>
        </w:rPr>
        <w:t>AN</w:t>
      </w:r>
      <w:proofErr w:type="gramEnd"/>
      <w:r w:rsidR="00F71AC4" w:rsidRPr="00983A0C">
        <w:rPr>
          <w:rFonts w:ascii="Times New Roman" w:eastAsia="Times New Roman" w:hAnsi="Times New Roman" w:cs="Times New Roman"/>
          <w:sz w:val="24"/>
          <w:szCs w:val="24"/>
        </w:rPr>
        <w:t xml:space="preserve"> was confirmed by </w:t>
      </w:r>
      <w:r w:rsidR="000B6D7A" w:rsidRPr="00983A0C">
        <w:rPr>
          <w:rFonts w:ascii="Times New Roman" w:eastAsia="Times New Roman" w:hAnsi="Times New Roman" w:cs="Times New Roman"/>
          <w:sz w:val="24"/>
          <w:szCs w:val="24"/>
        </w:rPr>
        <w:t>a board-certified</w:t>
      </w:r>
      <w:r w:rsidR="00F71AC4" w:rsidRPr="00983A0C">
        <w:rPr>
          <w:rFonts w:ascii="Times New Roman" w:eastAsia="Times New Roman" w:hAnsi="Times New Roman" w:cs="Times New Roman"/>
          <w:sz w:val="24"/>
          <w:szCs w:val="24"/>
        </w:rPr>
        <w:t xml:space="preserve"> neurologist. </w:t>
      </w:r>
      <w:r w:rsidR="000B6D7A" w:rsidRPr="00983A0C">
        <w:rPr>
          <w:rFonts w:ascii="Times New Roman" w:eastAsia="Times New Roman" w:hAnsi="Times New Roman" w:cs="Times New Roman"/>
          <w:sz w:val="24"/>
          <w:szCs w:val="24"/>
        </w:rPr>
        <w:t>The p</w:t>
      </w:r>
      <w:r w:rsidR="00014A84" w:rsidRPr="00983A0C">
        <w:rPr>
          <w:rFonts w:ascii="Times New Roman" w:eastAsia="Times New Roman" w:hAnsi="Times New Roman" w:cs="Times New Roman"/>
          <w:sz w:val="24"/>
          <w:szCs w:val="24"/>
        </w:rPr>
        <w:t xml:space="preserve">resence of DR was confirmed by a board-certified ophthalmologist. </w:t>
      </w:r>
      <w:r w:rsidR="000B6D7A" w:rsidRPr="00983A0C">
        <w:rPr>
          <w:rFonts w:ascii="Times New Roman" w:eastAsia="Times New Roman" w:hAnsi="Times New Roman" w:cs="Times New Roman"/>
          <w:sz w:val="24"/>
          <w:szCs w:val="24"/>
        </w:rPr>
        <w:t>The p</w:t>
      </w:r>
      <w:r w:rsidR="00014A84" w:rsidRPr="00983A0C">
        <w:rPr>
          <w:rFonts w:ascii="Times New Roman" w:eastAsia="Times New Roman" w:hAnsi="Times New Roman" w:cs="Times New Roman"/>
          <w:sz w:val="24"/>
          <w:szCs w:val="24"/>
        </w:rPr>
        <w:t xml:space="preserve">resence of DN was confirmed through </w:t>
      </w:r>
      <w:proofErr w:type="spellStart"/>
      <w:r w:rsidR="00014A84" w:rsidRPr="00983A0C">
        <w:rPr>
          <w:rFonts w:ascii="Times New Roman" w:eastAsia="Times New Roman" w:hAnsi="Times New Roman" w:cs="Times New Roman"/>
          <w:sz w:val="24"/>
          <w:szCs w:val="24"/>
        </w:rPr>
        <w:t>eGFR</w:t>
      </w:r>
      <w:proofErr w:type="spellEnd"/>
      <w:r w:rsidR="00014A84" w:rsidRPr="00983A0C">
        <w:rPr>
          <w:rFonts w:ascii="Times New Roman" w:eastAsia="Times New Roman" w:hAnsi="Times New Roman" w:cs="Times New Roman"/>
          <w:sz w:val="24"/>
          <w:szCs w:val="24"/>
        </w:rPr>
        <w:t xml:space="preserve"> calculated from clinical data and was independently validated using an in-house urine </w:t>
      </w:r>
      <w:proofErr w:type="spellStart"/>
      <w:r w:rsidR="00014A84" w:rsidRPr="00983A0C">
        <w:rPr>
          <w:rFonts w:ascii="Times New Roman" w:eastAsia="Times New Roman" w:hAnsi="Times New Roman" w:cs="Times New Roman"/>
          <w:sz w:val="24"/>
          <w:szCs w:val="24"/>
        </w:rPr>
        <w:t>creatine</w:t>
      </w:r>
      <w:proofErr w:type="spellEnd"/>
      <w:r w:rsidR="00014A84" w:rsidRPr="00983A0C">
        <w:rPr>
          <w:rFonts w:ascii="Times New Roman" w:eastAsia="Times New Roman" w:hAnsi="Times New Roman" w:cs="Times New Roman"/>
          <w:sz w:val="24"/>
          <w:szCs w:val="24"/>
        </w:rPr>
        <w:t xml:space="preserve"> and </w:t>
      </w:r>
      <w:proofErr w:type="spellStart"/>
      <w:r w:rsidR="00014A84" w:rsidRPr="00983A0C">
        <w:rPr>
          <w:rFonts w:ascii="Times New Roman" w:eastAsia="Times New Roman" w:hAnsi="Times New Roman" w:cs="Times New Roman"/>
          <w:sz w:val="24"/>
          <w:szCs w:val="24"/>
        </w:rPr>
        <w:t>microalbumin</w:t>
      </w:r>
      <w:proofErr w:type="spellEnd"/>
      <w:r w:rsidR="00014A84" w:rsidRPr="00983A0C">
        <w:rPr>
          <w:rFonts w:ascii="Times New Roman" w:eastAsia="Times New Roman" w:hAnsi="Times New Roman" w:cs="Times New Roman"/>
          <w:sz w:val="24"/>
          <w:szCs w:val="24"/>
        </w:rPr>
        <w:t xml:space="preserve"> assay</w:t>
      </w:r>
      <w:r w:rsidR="00F71AC4" w:rsidRPr="00983A0C">
        <w:rPr>
          <w:rFonts w:ascii="Times New Roman" w:eastAsia="Times New Roman" w:hAnsi="Times New Roman" w:cs="Times New Roman"/>
          <w:sz w:val="24"/>
          <w:szCs w:val="24"/>
        </w:rPr>
        <w:t xml:space="preserve">. The research was carried out according to The Code of Ethics of the World Medical Association (Declaration of Helsinki, 1997). All study participants gave written informed consent. The study was reviewed and approved by the institutional review board at </w:t>
      </w:r>
      <w:commentRangeStart w:id="9"/>
      <w:r w:rsidR="00F71AC4" w:rsidRPr="00983A0C">
        <w:rPr>
          <w:rFonts w:ascii="Times New Roman" w:eastAsia="Times New Roman" w:hAnsi="Times New Roman" w:cs="Times New Roman"/>
          <w:sz w:val="24"/>
          <w:szCs w:val="24"/>
        </w:rPr>
        <w:t>AU</w:t>
      </w:r>
      <w:commentRangeEnd w:id="9"/>
      <w:r w:rsidR="00FE460C">
        <w:rPr>
          <w:rStyle w:val="CommentReference"/>
        </w:rPr>
        <w:commentReference w:id="9"/>
      </w:r>
      <w:r w:rsidR="00F71AC4" w:rsidRPr="00983A0C">
        <w:rPr>
          <w:rFonts w:ascii="Times New Roman" w:eastAsia="Times New Roman" w:hAnsi="Times New Roman" w:cs="Times New Roman"/>
          <w:sz w:val="24"/>
          <w:szCs w:val="24"/>
        </w:rPr>
        <w:t>.</w:t>
      </w:r>
    </w:p>
    <w:p w14:paraId="5DF9B7CD" w14:textId="56EE1074" w:rsidR="00014A84" w:rsidRPr="00983A0C" w:rsidRDefault="00FE460C" w:rsidP="00F71AC4">
      <w:pPr>
        <w:spacing w:after="0" w:line="480" w:lineRule="auto"/>
        <w:rPr>
          <w:rFonts w:ascii="Times New Roman" w:eastAsia="Times New Roman" w:hAnsi="Times New Roman" w:cs="Times New Roman"/>
          <w:sz w:val="24"/>
          <w:szCs w:val="24"/>
        </w:rPr>
      </w:pPr>
      <w:commentRangeStart w:id="10"/>
      <w:proofErr w:type="gramStart"/>
      <w:ins w:id="11" w:author="Purohit, Sharad" w:date="2021-01-14T08:09:00Z">
        <w:r>
          <w:rPr>
            <w:rFonts w:ascii="Times New Roman" w:eastAsia="Times New Roman" w:hAnsi="Times New Roman" w:cs="Times New Roman"/>
            <w:sz w:val="24"/>
            <w:szCs w:val="24"/>
          </w:rPr>
          <w:t>xx</w:t>
        </w:r>
        <w:commentRangeEnd w:id="10"/>
        <w:proofErr w:type="gramEnd"/>
        <w:r>
          <w:rPr>
            <w:rStyle w:val="CommentReference"/>
          </w:rPr>
          <w:commentReference w:id="10"/>
        </w:r>
      </w:ins>
    </w:p>
    <w:p w14:paraId="38027875" w14:textId="77777777" w:rsidR="00F71AC4" w:rsidRPr="00983A0C" w:rsidRDefault="00F71AC4" w:rsidP="00F71AC4">
      <w:pPr>
        <w:spacing w:after="0" w:line="480" w:lineRule="auto"/>
        <w:rPr>
          <w:rFonts w:ascii="Times New Roman" w:eastAsia="Times New Roman" w:hAnsi="Times New Roman" w:cs="Times New Roman"/>
          <w:i/>
          <w:iCs/>
          <w:sz w:val="24"/>
          <w:szCs w:val="24"/>
        </w:rPr>
      </w:pPr>
      <w:r w:rsidRPr="00983A0C">
        <w:rPr>
          <w:rFonts w:ascii="Times New Roman" w:eastAsia="Times New Roman" w:hAnsi="Times New Roman" w:cs="Times New Roman"/>
          <w:i/>
          <w:iCs/>
          <w:sz w:val="24"/>
          <w:szCs w:val="24"/>
        </w:rPr>
        <w:t>Statistical Analysis</w:t>
      </w:r>
    </w:p>
    <w:p w14:paraId="3B41527F" w14:textId="166B87B5" w:rsidR="00351A40" w:rsidRPr="00983A0C" w:rsidRDefault="00F71AC4" w:rsidP="00491B8A">
      <w:pPr>
        <w:spacing w:after="0" w:line="480" w:lineRule="auto"/>
        <w:ind w:firstLine="720"/>
        <w:rPr>
          <w:rFonts w:ascii="Times New Roman" w:eastAsia="Times New Roman" w:hAnsi="Times New Roman" w:cs="Times New Roman"/>
          <w:sz w:val="24"/>
          <w:szCs w:val="24"/>
        </w:rPr>
      </w:pPr>
      <w:r w:rsidRPr="00983A0C">
        <w:rPr>
          <w:rFonts w:ascii="Times New Roman" w:eastAsia="Times New Roman" w:hAnsi="Times New Roman" w:cs="Times New Roman"/>
          <w:sz w:val="24"/>
          <w:szCs w:val="24"/>
        </w:rPr>
        <w:t xml:space="preserve">The potential differences between </w:t>
      </w:r>
      <w:r w:rsidR="000B6D7A" w:rsidRPr="00983A0C">
        <w:rPr>
          <w:rFonts w:ascii="Times New Roman" w:eastAsia="Times New Roman" w:hAnsi="Times New Roman" w:cs="Times New Roman"/>
          <w:sz w:val="24"/>
          <w:szCs w:val="24"/>
        </w:rPr>
        <w:t>type 1 diabetic</w:t>
      </w:r>
      <w:r w:rsidRPr="00983A0C">
        <w:rPr>
          <w:rFonts w:ascii="Times New Roman" w:eastAsia="Times New Roman" w:hAnsi="Times New Roman" w:cs="Times New Roman"/>
          <w:sz w:val="24"/>
          <w:szCs w:val="24"/>
        </w:rPr>
        <w:t xml:space="preserve"> patients</w:t>
      </w:r>
      <w:r w:rsidR="00014A84" w:rsidRPr="00983A0C">
        <w:rPr>
          <w:rFonts w:ascii="Times New Roman" w:eastAsia="Times New Roman" w:hAnsi="Times New Roman" w:cs="Times New Roman"/>
          <w:sz w:val="24"/>
          <w:szCs w:val="24"/>
        </w:rPr>
        <w:t xml:space="preserve"> with and</w:t>
      </w:r>
      <w:r w:rsidRPr="00983A0C">
        <w:rPr>
          <w:rFonts w:ascii="Times New Roman" w:eastAsia="Times New Roman" w:hAnsi="Times New Roman" w:cs="Times New Roman"/>
          <w:sz w:val="24"/>
          <w:szCs w:val="24"/>
        </w:rPr>
        <w:t xml:space="preserve"> without </w:t>
      </w:r>
      <w:r w:rsidR="00014A84" w:rsidRPr="00983A0C">
        <w:rPr>
          <w:rFonts w:ascii="Times New Roman" w:eastAsia="Times New Roman" w:hAnsi="Times New Roman" w:cs="Times New Roman"/>
          <w:sz w:val="24"/>
          <w:szCs w:val="24"/>
        </w:rPr>
        <w:t>each</w:t>
      </w:r>
      <w:r w:rsidRPr="00983A0C">
        <w:rPr>
          <w:rFonts w:ascii="Times New Roman" w:eastAsia="Times New Roman" w:hAnsi="Times New Roman" w:cs="Times New Roman"/>
          <w:sz w:val="24"/>
          <w:szCs w:val="24"/>
        </w:rPr>
        <w:t xml:space="preserve"> complication (</w:t>
      </w:r>
      <w:r w:rsidR="00014A84" w:rsidRPr="00983A0C">
        <w:rPr>
          <w:rFonts w:ascii="Times New Roman" w:eastAsia="Times New Roman" w:hAnsi="Times New Roman" w:cs="Times New Roman"/>
          <w:sz w:val="24"/>
          <w:szCs w:val="24"/>
        </w:rPr>
        <w:t>DPN, AN, DR, and DN</w:t>
      </w:r>
      <w:r w:rsidRPr="00983A0C">
        <w:rPr>
          <w:rFonts w:ascii="Times New Roman" w:eastAsia="Times New Roman" w:hAnsi="Times New Roman" w:cs="Times New Roman"/>
          <w:sz w:val="24"/>
          <w:szCs w:val="24"/>
        </w:rPr>
        <w:t xml:space="preserve">) were initially examined using </w:t>
      </w:r>
      <w:r w:rsidR="00014A84" w:rsidRPr="00983A0C">
        <w:rPr>
          <w:rFonts w:ascii="Times New Roman" w:eastAsia="Times New Roman" w:hAnsi="Times New Roman" w:cs="Times New Roman"/>
          <w:sz w:val="24"/>
          <w:szCs w:val="24"/>
        </w:rPr>
        <w:t>univariate logistic regression</w:t>
      </w:r>
      <w:r w:rsidRPr="00983A0C">
        <w:rPr>
          <w:rFonts w:ascii="Times New Roman" w:eastAsia="Times New Roman" w:hAnsi="Times New Roman" w:cs="Times New Roman"/>
          <w:sz w:val="24"/>
          <w:szCs w:val="24"/>
        </w:rPr>
        <w:t>.</w:t>
      </w:r>
      <w:r w:rsidR="00014A84" w:rsidRPr="00983A0C">
        <w:rPr>
          <w:rFonts w:ascii="Times New Roman" w:eastAsia="Times New Roman" w:hAnsi="Times New Roman" w:cs="Times New Roman"/>
          <w:sz w:val="24"/>
          <w:szCs w:val="24"/>
        </w:rPr>
        <w:t xml:space="preserve"> </w:t>
      </w:r>
      <w:r w:rsidR="00C0711E" w:rsidRPr="00983A0C">
        <w:rPr>
          <w:rFonts w:ascii="Times New Roman" w:eastAsia="Times New Roman" w:hAnsi="Times New Roman" w:cs="Times New Roman"/>
          <w:sz w:val="24"/>
          <w:szCs w:val="24"/>
        </w:rPr>
        <w:t>Four m</w:t>
      </w:r>
      <w:r w:rsidR="00014A84" w:rsidRPr="00983A0C">
        <w:rPr>
          <w:rFonts w:ascii="Times New Roman" w:eastAsia="Times New Roman" w:hAnsi="Times New Roman" w:cs="Times New Roman"/>
          <w:sz w:val="24"/>
          <w:szCs w:val="24"/>
        </w:rPr>
        <w:t>ulti</w:t>
      </w:r>
      <w:r w:rsidR="00C0711E" w:rsidRPr="00983A0C">
        <w:rPr>
          <w:rFonts w:ascii="Times New Roman" w:eastAsia="Times New Roman" w:hAnsi="Times New Roman" w:cs="Times New Roman"/>
          <w:sz w:val="24"/>
          <w:szCs w:val="24"/>
        </w:rPr>
        <w:t>ple</w:t>
      </w:r>
      <w:r w:rsidR="00014A84" w:rsidRPr="00983A0C">
        <w:rPr>
          <w:rFonts w:ascii="Times New Roman" w:eastAsia="Times New Roman" w:hAnsi="Times New Roman" w:cs="Times New Roman"/>
          <w:sz w:val="24"/>
          <w:szCs w:val="24"/>
        </w:rPr>
        <w:t xml:space="preserve"> logistic regression models were constructed to develop a clinical risk score for each diabetic complication. </w:t>
      </w:r>
    </w:p>
    <w:p w14:paraId="2A84AC6C" w14:textId="0C170CA3" w:rsidR="00F71AC4" w:rsidRPr="00983A0C" w:rsidRDefault="00C0711E" w:rsidP="00491B8A">
      <w:pPr>
        <w:spacing w:after="0" w:line="480" w:lineRule="auto"/>
        <w:ind w:firstLine="720"/>
        <w:rPr>
          <w:rFonts w:ascii="Times New Roman" w:hAnsi="Times New Roman" w:cs="Times New Roman"/>
          <w:sz w:val="24"/>
          <w:szCs w:val="24"/>
        </w:rPr>
      </w:pPr>
      <w:r w:rsidRPr="00983A0C">
        <w:rPr>
          <w:rFonts w:ascii="Times New Roman" w:hAnsi="Times New Roman" w:cs="Times New Roman"/>
          <w:sz w:val="24"/>
          <w:szCs w:val="24"/>
        </w:rPr>
        <w:t xml:space="preserve">The </w:t>
      </w:r>
      <w:r w:rsidR="008419BE" w:rsidRPr="00983A0C">
        <w:rPr>
          <w:rFonts w:ascii="Times New Roman" w:hAnsi="Times New Roman" w:cs="Times New Roman"/>
          <w:sz w:val="24"/>
          <w:szCs w:val="24"/>
        </w:rPr>
        <w:t xml:space="preserve">model was constructed from variables we manually selected for as showing consistent association with diabetic complications across multiple studies and for clinical variables which are modifiable through lifestyle changes and medication management. We selected </w:t>
      </w:r>
      <w:r w:rsidRPr="00983A0C">
        <w:rPr>
          <w:rFonts w:ascii="Times New Roman" w:hAnsi="Times New Roman" w:cs="Times New Roman"/>
          <w:sz w:val="24"/>
          <w:szCs w:val="24"/>
        </w:rPr>
        <w:t>five</w:t>
      </w:r>
      <w:r w:rsidR="008419BE" w:rsidRPr="00983A0C">
        <w:rPr>
          <w:rFonts w:ascii="Times New Roman" w:hAnsi="Times New Roman" w:cs="Times New Roman"/>
          <w:sz w:val="24"/>
          <w:szCs w:val="24"/>
        </w:rPr>
        <w:t xml:space="preserve"> variables: age on date of consent, </w:t>
      </w:r>
      <w:r w:rsidRPr="00983A0C">
        <w:rPr>
          <w:rFonts w:ascii="Times New Roman" w:hAnsi="Times New Roman" w:cs="Times New Roman"/>
          <w:sz w:val="24"/>
          <w:szCs w:val="24"/>
        </w:rPr>
        <w:t xml:space="preserve">age of type 1 diabetes diagnosis, </w:t>
      </w:r>
      <w:r w:rsidR="008419BE" w:rsidRPr="00983A0C">
        <w:rPr>
          <w:rFonts w:ascii="Times New Roman" w:hAnsi="Times New Roman" w:cs="Times New Roman"/>
          <w:sz w:val="24"/>
          <w:szCs w:val="24"/>
        </w:rPr>
        <w:t>duration of type 1 diabetes on date of consent, average HbA1C value from the last three clinic visits, and average systolic blood pressure from the last three clinic visits.</w:t>
      </w:r>
    </w:p>
    <w:p w14:paraId="6651C0E2" w14:textId="246F2B91" w:rsidR="00491B8A" w:rsidRPr="00983A0C" w:rsidRDefault="11873D1E" w:rsidP="00C0711E">
      <w:pPr>
        <w:spacing w:after="0" w:line="480" w:lineRule="auto"/>
        <w:ind w:firstLine="720"/>
        <w:rPr>
          <w:rFonts w:ascii="Times New Roman" w:eastAsia="Times New Roman" w:hAnsi="Times New Roman" w:cs="Times New Roman"/>
          <w:sz w:val="24"/>
          <w:szCs w:val="24"/>
        </w:rPr>
      </w:pPr>
      <w:r w:rsidRPr="11873D1E">
        <w:rPr>
          <w:rFonts w:ascii="Times New Roman" w:hAnsi="Times New Roman" w:cs="Times New Roman"/>
          <w:sz w:val="24"/>
          <w:szCs w:val="24"/>
        </w:rPr>
        <w:t xml:space="preserve">We determined the linearity of the relationship between each continuous </w:t>
      </w:r>
      <w:r w:rsidR="00616020" w:rsidRPr="11873D1E">
        <w:rPr>
          <w:rFonts w:ascii="Times New Roman" w:hAnsi="Times New Roman" w:cs="Times New Roman"/>
          <w:sz w:val="24"/>
          <w:szCs w:val="24"/>
        </w:rPr>
        <w:t>variable</w:t>
      </w:r>
      <w:r w:rsidRPr="11873D1E">
        <w:rPr>
          <w:rFonts w:ascii="Times New Roman" w:hAnsi="Times New Roman" w:cs="Times New Roman"/>
          <w:sz w:val="24"/>
          <w:szCs w:val="24"/>
        </w:rPr>
        <w:t xml:space="preserve"> and the microvascular complication using spiked histograms for visual analysis and analysis of variance </w:t>
      </w:r>
      <w:r w:rsidRPr="11873D1E">
        <w:rPr>
          <w:rFonts w:ascii="Times New Roman" w:hAnsi="Times New Roman" w:cs="Times New Roman"/>
          <w:sz w:val="24"/>
          <w:szCs w:val="24"/>
        </w:rPr>
        <w:lastRenderedPageBreak/>
        <w:t>of restricted cubic spline fits of the data for the statistical test of linearity.</w:t>
      </w:r>
      <w:r w:rsidRPr="11873D1E">
        <w:rPr>
          <w:rFonts w:ascii="Times New Roman" w:eastAsia="Times New Roman" w:hAnsi="Times New Roman" w:cs="Times New Roman"/>
          <w:sz w:val="24"/>
          <w:szCs w:val="24"/>
        </w:rPr>
        <w:t xml:space="preserve"> Calibration plots and validation were performed using the “calibrate” and “validate” functions, respectively, in the “</w:t>
      </w:r>
      <w:proofErr w:type="spellStart"/>
      <w:r w:rsidRPr="11873D1E">
        <w:rPr>
          <w:rFonts w:ascii="Times New Roman" w:eastAsia="Times New Roman" w:hAnsi="Times New Roman" w:cs="Times New Roman"/>
          <w:sz w:val="24"/>
          <w:szCs w:val="24"/>
        </w:rPr>
        <w:t>rms</w:t>
      </w:r>
      <w:proofErr w:type="spellEnd"/>
      <w:r w:rsidRPr="11873D1E">
        <w:rPr>
          <w:rFonts w:ascii="Times New Roman" w:eastAsia="Times New Roman" w:hAnsi="Times New Roman" w:cs="Times New Roman"/>
          <w:sz w:val="24"/>
          <w:szCs w:val="24"/>
        </w:rPr>
        <w:t xml:space="preserve">” package </w:t>
      </w:r>
      <w:r w:rsidR="00C0711E" w:rsidRPr="11873D1E">
        <w:rPr>
          <w:rFonts w:ascii="Times New Roman" w:eastAsia="Times New Roman" w:hAnsi="Times New Roman" w:cs="Times New Roman"/>
          <w:sz w:val="24"/>
          <w:szCs w:val="24"/>
        </w:rPr>
        <w:fldChar w:fldCharType="begin"/>
      </w:r>
      <w:r w:rsidR="00C0711E" w:rsidRPr="11873D1E">
        <w:rPr>
          <w:rFonts w:ascii="Times New Roman" w:eastAsia="Times New Roman" w:hAnsi="Times New Roman" w:cs="Times New Roman"/>
          <w:sz w:val="24"/>
          <w:szCs w:val="24"/>
        </w:rPr>
        <w:instrText xml:space="preserve"> ADDIN EN.CITE &lt;EndNote&gt;&lt;Cite&gt;&lt;Author&gt;Harrell Jr&lt;/Author&gt;&lt;Year&gt;2016&lt;/Year&gt;&lt;RecNum&gt;27&lt;/RecNum&gt;&lt;DisplayText&gt;(29)&lt;/DisplayText&gt;&lt;record&gt;&lt;rec-number&gt;27&lt;/rec-number&gt;&lt;foreign-keys&gt;&lt;key app="EN" db-id="5zxfzf5e9zvxa1e0tzk5ssvcatxpzptdfx0p" timestamp="1608932633"&gt;27&lt;/key&gt;&lt;/foreign-keys&gt;&lt;ref-type name="Journal Article"&gt;17&lt;/ref-type&gt;&lt;contributors&gt;&lt;authors&gt;&lt;author&gt;Harrell Jr, Frank E&lt;/author&gt;&lt;/authors&gt;&lt;/contributors&gt;&lt;titles&gt;&lt;title&gt;rms: Regression modeling strategies&lt;/title&gt;&lt;secondary-title&gt;R package version&lt;/secondary-title&gt;&lt;/titles&gt;&lt;periodical&gt;&lt;full-title&gt;R package version&lt;/full-title&gt;&lt;/periodical&gt;&lt;volume&gt;5&lt;/volume&gt;&lt;number&gt;2&lt;/number&gt;&lt;dates&gt;&lt;year&gt;2016&lt;/year&gt;&lt;/dates&gt;&lt;urls&gt;&lt;/urls&gt;&lt;/record&gt;&lt;/Cite&gt;&lt;/EndNote&gt;</w:instrText>
      </w:r>
      <w:r w:rsidR="00C0711E" w:rsidRPr="11873D1E">
        <w:rPr>
          <w:rFonts w:ascii="Times New Roman" w:eastAsia="Times New Roman" w:hAnsi="Times New Roman" w:cs="Times New Roman"/>
          <w:sz w:val="24"/>
          <w:szCs w:val="24"/>
        </w:rPr>
        <w:fldChar w:fldCharType="separate"/>
      </w:r>
      <w:r w:rsidRPr="11873D1E">
        <w:rPr>
          <w:rFonts w:ascii="Times New Roman" w:eastAsia="Times New Roman" w:hAnsi="Times New Roman" w:cs="Times New Roman"/>
          <w:noProof/>
          <w:sz w:val="24"/>
          <w:szCs w:val="24"/>
        </w:rPr>
        <w:t>(29)</w:t>
      </w:r>
      <w:r w:rsidR="00C0711E" w:rsidRPr="11873D1E">
        <w:rPr>
          <w:rFonts w:ascii="Times New Roman" w:eastAsia="Times New Roman" w:hAnsi="Times New Roman" w:cs="Times New Roman"/>
          <w:sz w:val="24"/>
          <w:szCs w:val="24"/>
        </w:rPr>
        <w:fldChar w:fldCharType="end"/>
      </w:r>
      <w:r w:rsidRPr="11873D1E">
        <w:rPr>
          <w:rFonts w:ascii="Times New Roman" w:eastAsia="Times New Roman" w:hAnsi="Times New Roman" w:cs="Times New Roman"/>
          <w:sz w:val="24"/>
          <w:szCs w:val="24"/>
        </w:rPr>
        <w:t xml:space="preserve"> with 500 iterations of bootstrapping </w:t>
      </w:r>
      <w:r w:rsidR="00C0711E" w:rsidRPr="11873D1E">
        <w:rPr>
          <w:rFonts w:ascii="Times New Roman" w:eastAsia="Times New Roman" w:hAnsi="Times New Roman" w:cs="Times New Roman"/>
          <w:sz w:val="24"/>
          <w:szCs w:val="24"/>
        </w:rPr>
        <w:fldChar w:fldCharType="begin"/>
      </w:r>
      <w:r w:rsidR="00C0711E" w:rsidRPr="11873D1E">
        <w:rPr>
          <w:rFonts w:ascii="Times New Roman" w:eastAsia="Times New Roman" w:hAnsi="Times New Roman" w:cs="Times New Roman"/>
          <w:sz w:val="24"/>
          <w:szCs w:val="24"/>
        </w:rPr>
        <w:instrText xml:space="preserve"> ADDIN EN.CITE &lt;EndNote&gt;&lt;Cite&gt;&lt;Author&gt;Harrell Jr&lt;/Author&gt;&lt;Year&gt;2015&lt;/Year&gt;&lt;RecNum&gt;28&lt;/RecNum&gt;&lt;DisplayText&gt;(30)&lt;/DisplayText&gt;&lt;record&gt;&lt;rec-number&gt;28&lt;/rec-number&gt;&lt;foreign-keys&gt;&lt;key app="EN" db-id="5zxfzf5e9zvxa1e0tzk5ssvcatxpzptdfx0p" timestamp="1608932659"&gt;28&lt;/key&gt;&lt;/foreign-keys&gt;&lt;ref-type name="Book"&gt;6&lt;/ref-type&gt;&lt;contributors&gt;&lt;authors&gt;&lt;author&gt;Harrell Jr, Frank E&lt;/author&gt;&lt;/authors&gt;&lt;/contributors&gt;&lt;titles&gt;&lt;title&gt;Regression modeling strategies: with applications to linear models, logistic and ordinal regression, and survival analysis&lt;/title&gt;&lt;/titles&gt;&lt;dates&gt;&lt;year&gt;2015&lt;/year&gt;&lt;/dates&gt;&lt;publisher&gt;Springer&lt;/publisher&gt;&lt;isbn&gt;3319194259&lt;/isbn&gt;&lt;urls&gt;&lt;/urls&gt;&lt;/record&gt;&lt;/Cite&gt;&lt;/EndNote&gt;</w:instrText>
      </w:r>
      <w:r w:rsidR="00C0711E" w:rsidRPr="11873D1E">
        <w:rPr>
          <w:rFonts w:ascii="Times New Roman" w:eastAsia="Times New Roman" w:hAnsi="Times New Roman" w:cs="Times New Roman"/>
          <w:sz w:val="24"/>
          <w:szCs w:val="24"/>
        </w:rPr>
        <w:fldChar w:fldCharType="separate"/>
      </w:r>
      <w:r w:rsidRPr="11873D1E">
        <w:rPr>
          <w:rFonts w:ascii="Times New Roman" w:eastAsia="Times New Roman" w:hAnsi="Times New Roman" w:cs="Times New Roman"/>
          <w:noProof/>
          <w:sz w:val="24"/>
          <w:szCs w:val="24"/>
        </w:rPr>
        <w:t>(30)</w:t>
      </w:r>
      <w:r w:rsidR="00C0711E" w:rsidRPr="11873D1E">
        <w:rPr>
          <w:rFonts w:ascii="Times New Roman" w:eastAsia="Times New Roman" w:hAnsi="Times New Roman" w:cs="Times New Roman"/>
          <w:sz w:val="24"/>
          <w:szCs w:val="24"/>
        </w:rPr>
        <w:fldChar w:fldCharType="end"/>
      </w:r>
      <w:r w:rsidRPr="11873D1E">
        <w:rPr>
          <w:rFonts w:ascii="Times New Roman" w:eastAsia="Times New Roman" w:hAnsi="Times New Roman" w:cs="Times New Roman"/>
          <w:sz w:val="24"/>
          <w:szCs w:val="24"/>
        </w:rPr>
        <w:t xml:space="preserve">. </w:t>
      </w:r>
    </w:p>
    <w:p w14:paraId="6BA2B4A7" w14:textId="06B1C012" w:rsidR="00351A40" w:rsidRPr="00983A0C" w:rsidRDefault="00351A40" w:rsidP="3BDF6EE0">
      <w:pPr>
        <w:spacing w:after="0" w:line="480" w:lineRule="auto"/>
        <w:ind w:firstLine="720"/>
        <w:rPr>
          <w:rFonts w:ascii="Times New Roman" w:hAnsi="Times New Roman" w:cs="Times New Roman"/>
          <w:sz w:val="24"/>
          <w:szCs w:val="24"/>
        </w:rPr>
      </w:pPr>
      <w:r w:rsidRPr="00983A0C">
        <w:rPr>
          <w:rFonts w:ascii="Times New Roman" w:eastAsia="Times New Roman" w:hAnsi="Times New Roman" w:cs="Times New Roman"/>
          <w:sz w:val="24"/>
          <w:szCs w:val="24"/>
        </w:rPr>
        <w:t xml:space="preserve">These models were saved and uploaded to our Shiny App </w:t>
      </w:r>
      <w:r w:rsidR="003036F0" w:rsidRPr="00983A0C">
        <w:rPr>
          <w:rFonts w:ascii="Times New Roman" w:eastAsia="Times New Roman" w:hAnsi="Times New Roman" w:cs="Times New Roman"/>
          <w:sz w:val="24"/>
          <w:szCs w:val="24"/>
        </w:rPr>
        <w:fldChar w:fldCharType="begin"/>
      </w:r>
      <w:r w:rsidR="00C0711E" w:rsidRPr="00983A0C">
        <w:rPr>
          <w:rFonts w:ascii="Times New Roman" w:eastAsia="Times New Roman" w:hAnsi="Times New Roman" w:cs="Times New Roman"/>
          <w:sz w:val="24"/>
          <w:szCs w:val="24"/>
        </w:rPr>
        <w:instrText xml:space="preserve"> ADDIN EN.CITE &lt;EndNote&gt;&lt;Cite&gt;&lt;Author&gt;Chang&lt;/Author&gt;&lt;Year&gt;2016&lt;/Year&gt;&lt;RecNum&gt;29&lt;/RecNum&gt;&lt;DisplayText&gt;(31)&lt;/DisplayText&gt;&lt;record&gt;&lt;rec-number&gt;29&lt;/rec-number&gt;&lt;foreign-keys&gt;&lt;key app="EN" db-id="5zxfzf5e9zvxa1e0tzk5ssvcatxpzptdfx0p" timestamp="1608932697"&gt;29&lt;/key&gt;&lt;/foreign-keys&gt;&lt;ref-type name="Journal Article"&gt;17&lt;/ref-type&gt;&lt;contributors&gt;&lt;authors&gt;&lt;author&gt;Chang, Winston&lt;/author&gt;&lt;author&gt;Cheng, Joe&lt;/author&gt;&lt;author&gt;Allaire, JJ&lt;/author&gt;&lt;author&gt;Xie, Yihui&lt;/author&gt;&lt;author&gt;McPherson, Jonathan&lt;/author&gt;&lt;/authors&gt;&lt;/contributors&gt;&lt;titles&gt;&lt;title&gt;shiny: Web Application Framework for R. R package version 0.13. 2&lt;/title&gt;&lt;secondary-title&gt;URL: http://CRAN. R-project. org/package= shiny&lt;/secondary-title&gt;&lt;/titles&gt;&lt;periodical&gt;&lt;full-title&gt;URL: http://CRAN. R-project. org/package= shiny&lt;/full-title&gt;&lt;/periodical&gt;&lt;dates&gt;&lt;year&gt;2016&lt;/year&gt;&lt;/dates&gt;&lt;urls&gt;&lt;/urls&gt;&lt;/record&gt;&lt;/Cite&gt;&lt;/EndNote&gt;</w:instrText>
      </w:r>
      <w:r w:rsidR="003036F0" w:rsidRPr="00983A0C">
        <w:rPr>
          <w:rFonts w:ascii="Times New Roman" w:eastAsia="Times New Roman" w:hAnsi="Times New Roman" w:cs="Times New Roman"/>
          <w:sz w:val="24"/>
          <w:szCs w:val="24"/>
        </w:rPr>
        <w:fldChar w:fldCharType="separate"/>
      </w:r>
      <w:r w:rsidR="00C0711E" w:rsidRPr="00983A0C">
        <w:rPr>
          <w:rFonts w:ascii="Times New Roman" w:eastAsia="Times New Roman" w:hAnsi="Times New Roman" w:cs="Times New Roman"/>
          <w:noProof/>
          <w:sz w:val="24"/>
          <w:szCs w:val="24"/>
        </w:rPr>
        <w:t>(31)</w:t>
      </w:r>
      <w:r w:rsidR="003036F0" w:rsidRPr="00983A0C">
        <w:rPr>
          <w:rFonts w:ascii="Times New Roman" w:eastAsia="Times New Roman" w:hAnsi="Times New Roman" w:cs="Times New Roman"/>
          <w:sz w:val="24"/>
          <w:szCs w:val="24"/>
        </w:rPr>
        <w:fldChar w:fldCharType="end"/>
      </w:r>
      <w:r w:rsidR="003036F0" w:rsidRPr="00983A0C">
        <w:rPr>
          <w:rFonts w:ascii="Times New Roman" w:eastAsia="Times New Roman" w:hAnsi="Times New Roman" w:cs="Times New Roman"/>
          <w:sz w:val="24"/>
          <w:szCs w:val="24"/>
        </w:rPr>
        <w:t xml:space="preserve"> </w:t>
      </w:r>
      <w:r w:rsidRPr="00983A0C">
        <w:rPr>
          <w:rFonts w:ascii="Times New Roman" w:eastAsia="Times New Roman" w:hAnsi="Times New Roman" w:cs="Times New Roman"/>
          <w:sz w:val="24"/>
          <w:szCs w:val="24"/>
        </w:rPr>
        <w:t xml:space="preserve">web interface </w:t>
      </w:r>
      <w:r w:rsidRPr="00983A0C">
        <w:rPr>
          <w:rFonts w:ascii="Times New Roman" w:hAnsi="Times New Roman" w:cs="Times New Roman"/>
          <w:sz w:val="24"/>
          <w:szCs w:val="24"/>
        </w:rPr>
        <w:t>(</w:t>
      </w:r>
      <w:hyperlink r:id="rId12">
        <w:r w:rsidR="3BDF6EE0" w:rsidRPr="00983A0C">
          <w:rPr>
            <w:rStyle w:val="Hyperlink"/>
            <w:rFonts w:ascii="Times New Roman" w:hAnsi="Times New Roman" w:cs="Times New Roman"/>
            <w:sz w:val="24"/>
            <w:szCs w:val="24"/>
          </w:rPr>
          <w:t>https://ptran25.shinyapps.io/Diabetic_Peripheral_Neuropathy_Risk</w:t>
        </w:r>
      </w:hyperlink>
      <w:r w:rsidRPr="00983A0C">
        <w:rPr>
          <w:rFonts w:ascii="Times New Roman" w:hAnsi="Times New Roman" w:cs="Times New Roman"/>
          <w:sz w:val="24"/>
          <w:szCs w:val="24"/>
        </w:rPr>
        <w:t xml:space="preserve">) for individualized diabetes risk predictions. The Shiny App takes in age on date of consent, duration of type 1 diabetes on date of consent, average HbA1C value from the last three clinic visits, and average systolic blood pressure from the last three clinic visits and applies the logistic regression models to predict an individual’s risk of DPN, CAN, DR, and DN. If an individual’s systolic blood pressure is greater than </w:t>
      </w:r>
      <w:r w:rsidR="00FE00B1" w:rsidRPr="00983A0C">
        <w:rPr>
          <w:rFonts w:ascii="Times New Roman" w:hAnsi="Times New Roman" w:cs="Times New Roman"/>
          <w:sz w:val="24"/>
          <w:szCs w:val="24"/>
        </w:rPr>
        <w:t>1</w:t>
      </w:r>
      <w:r w:rsidR="00961E94" w:rsidRPr="00983A0C">
        <w:rPr>
          <w:rFonts w:ascii="Times New Roman" w:hAnsi="Times New Roman" w:cs="Times New Roman"/>
          <w:sz w:val="24"/>
          <w:szCs w:val="24"/>
        </w:rPr>
        <w:t>4</w:t>
      </w:r>
      <w:r w:rsidR="00FE00B1" w:rsidRPr="00983A0C">
        <w:rPr>
          <w:rFonts w:ascii="Times New Roman" w:hAnsi="Times New Roman" w:cs="Times New Roman"/>
          <w:sz w:val="24"/>
          <w:szCs w:val="24"/>
        </w:rPr>
        <w:t xml:space="preserve">0 mmHg as determined by the </w:t>
      </w:r>
      <w:r w:rsidR="00961E94" w:rsidRPr="00983A0C">
        <w:rPr>
          <w:rFonts w:ascii="Times New Roman" w:hAnsi="Times New Roman" w:cs="Times New Roman"/>
          <w:sz w:val="24"/>
          <w:szCs w:val="24"/>
        </w:rPr>
        <w:t xml:space="preserve">International Society of Hypertension </w:t>
      </w:r>
      <w:r w:rsidR="00FE00B1" w:rsidRPr="00983A0C">
        <w:rPr>
          <w:rFonts w:ascii="Times New Roman" w:hAnsi="Times New Roman" w:cs="Times New Roman"/>
          <w:sz w:val="24"/>
          <w:szCs w:val="24"/>
        </w:rPr>
        <w:t>guidelines</w:t>
      </w:r>
      <w:r w:rsidR="11873D1E" w:rsidRPr="11873D1E">
        <w:rPr>
          <w:rFonts w:ascii="Times New Roman" w:hAnsi="Times New Roman" w:cs="Times New Roman"/>
          <w:sz w:val="24"/>
          <w:szCs w:val="24"/>
        </w:rPr>
        <w:t xml:space="preserve"> </w:t>
      </w:r>
      <w:r w:rsidR="00961E94" w:rsidRPr="00983A0C">
        <w:rPr>
          <w:rFonts w:ascii="Times New Roman" w:hAnsi="Times New Roman" w:cs="Times New Roman"/>
          <w:sz w:val="24"/>
          <w:szCs w:val="24"/>
        </w:rPr>
        <w:fldChar w:fldCharType="begin">
          <w:fldData xml:space="preserve">PEVuZE5vdGU+PENpdGU+PEF1dGhvcj5VbmdlcjwvQXV0aG9yPjxZZWFyPjIwMjA8L1llYXI+PFJl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</w:fldData>
        </w:fldChar>
      </w:r>
      <w:r w:rsidR="00C0711E" w:rsidRPr="00983A0C">
        <w:rPr>
          <w:rFonts w:ascii="Times New Roman" w:hAnsi="Times New Roman" w:cs="Times New Roman"/>
          <w:sz w:val="24"/>
          <w:szCs w:val="24"/>
        </w:rPr>
        <w:instrText xml:space="preserve"> ADDIN EN.CITE </w:instrText>
      </w:r>
      <w:r w:rsidR="00C0711E" w:rsidRPr="00983A0C">
        <w:rPr>
          <w:rFonts w:ascii="Times New Roman" w:hAnsi="Times New Roman" w:cs="Times New Roman"/>
          <w:sz w:val="24"/>
          <w:szCs w:val="24"/>
        </w:rPr>
        <w:fldChar w:fldCharType="begin">
          <w:fldData xml:space="preserve">PEVuZE5vdGU+PENpdGU+PEF1dGhvcj5VbmdlcjwvQXV0aG9yPjxZZWFyPjIwMjA8L1llYXI+PFJl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</w:fldData>
        </w:fldChar>
      </w:r>
      <w:r w:rsidR="00C0711E" w:rsidRPr="00983A0C">
        <w:rPr>
          <w:rFonts w:ascii="Times New Roman" w:hAnsi="Times New Roman" w:cs="Times New Roman"/>
          <w:sz w:val="24"/>
          <w:szCs w:val="24"/>
        </w:rPr>
        <w:instrText xml:space="preserve"> ADDIN EN.CITE.DATA </w:instrText>
      </w:r>
      <w:r w:rsidR="00C0711E" w:rsidRPr="00983A0C">
        <w:rPr>
          <w:rFonts w:ascii="Times New Roman" w:hAnsi="Times New Roman" w:cs="Times New Roman"/>
          <w:sz w:val="24"/>
          <w:szCs w:val="24"/>
        </w:rPr>
      </w:r>
      <w:r w:rsidR="00C0711E" w:rsidRPr="00983A0C">
        <w:rPr>
          <w:rFonts w:ascii="Times New Roman" w:hAnsi="Times New Roman" w:cs="Times New Roman"/>
          <w:sz w:val="24"/>
          <w:szCs w:val="24"/>
        </w:rPr>
        <w:fldChar w:fldCharType="end"/>
      </w:r>
      <w:r w:rsidR="00961E94" w:rsidRPr="00983A0C">
        <w:rPr>
          <w:rFonts w:ascii="Times New Roman" w:hAnsi="Times New Roman" w:cs="Times New Roman"/>
          <w:sz w:val="24"/>
          <w:szCs w:val="24"/>
        </w:rPr>
      </w:r>
      <w:r w:rsidR="00961E94" w:rsidRPr="00983A0C">
        <w:rPr>
          <w:rFonts w:ascii="Times New Roman" w:hAnsi="Times New Roman" w:cs="Times New Roman"/>
          <w:sz w:val="24"/>
          <w:szCs w:val="24"/>
        </w:rPr>
        <w:fldChar w:fldCharType="separate"/>
      </w:r>
      <w:r w:rsidR="00C0711E" w:rsidRPr="00983A0C">
        <w:rPr>
          <w:rFonts w:ascii="Times New Roman" w:hAnsi="Times New Roman" w:cs="Times New Roman"/>
          <w:noProof/>
          <w:sz w:val="24"/>
          <w:szCs w:val="24"/>
        </w:rPr>
        <w:t>(32; 33)</w:t>
      </w:r>
      <w:r w:rsidR="00961E94" w:rsidRPr="00983A0C">
        <w:rPr>
          <w:rFonts w:ascii="Times New Roman" w:hAnsi="Times New Roman" w:cs="Times New Roman"/>
          <w:sz w:val="24"/>
          <w:szCs w:val="24"/>
        </w:rPr>
        <w:fldChar w:fldCharType="end"/>
      </w:r>
      <w:r w:rsidR="00FE00B1" w:rsidRPr="00983A0C">
        <w:rPr>
          <w:rFonts w:ascii="Times New Roman" w:hAnsi="Times New Roman" w:cs="Times New Roman"/>
          <w:sz w:val="24"/>
          <w:szCs w:val="24"/>
        </w:rPr>
        <w:t xml:space="preserve">, then the individual is also informed their associated risk if their systolic blood pressure was </w:t>
      </w:r>
      <w:r w:rsidR="00D602B1" w:rsidRPr="00983A0C">
        <w:rPr>
          <w:rFonts w:ascii="Times New Roman" w:hAnsi="Times New Roman" w:cs="Times New Roman"/>
          <w:sz w:val="24"/>
          <w:szCs w:val="24"/>
        </w:rPr>
        <w:t>2</w:t>
      </w:r>
      <w:r w:rsidR="00FE00B1" w:rsidRPr="00983A0C">
        <w:rPr>
          <w:rFonts w:ascii="Times New Roman" w:hAnsi="Times New Roman" w:cs="Times New Roman"/>
          <w:sz w:val="24"/>
          <w:szCs w:val="24"/>
        </w:rPr>
        <w:t xml:space="preserve">0 mmHg lower. If an individual’s HbA1C is greater than </w:t>
      </w:r>
      <w:r w:rsidR="00C0711E" w:rsidRPr="00983A0C">
        <w:rPr>
          <w:rFonts w:ascii="Times New Roman" w:hAnsi="Times New Roman" w:cs="Times New Roman"/>
          <w:sz w:val="24"/>
          <w:szCs w:val="24"/>
        </w:rPr>
        <w:t>7</w:t>
      </w:r>
      <w:r w:rsidR="00FE00B1" w:rsidRPr="00983A0C">
        <w:rPr>
          <w:rFonts w:ascii="Times New Roman" w:hAnsi="Times New Roman" w:cs="Times New Roman"/>
          <w:sz w:val="24"/>
          <w:szCs w:val="24"/>
        </w:rPr>
        <w:t xml:space="preserve">% as determined by the </w:t>
      </w:r>
      <w:r w:rsidR="00C0711E" w:rsidRPr="00983A0C">
        <w:rPr>
          <w:rFonts w:ascii="Times New Roman" w:hAnsi="Times New Roman" w:cs="Times New Roman"/>
          <w:sz w:val="24"/>
          <w:szCs w:val="24"/>
        </w:rPr>
        <w:t xml:space="preserve">American Diabetes Association, International Society for Pediatric and Adolescent Diabetes, and Canadian Diabetes Association </w:t>
      </w:r>
      <w:r w:rsidR="00FE00B1" w:rsidRPr="00983A0C">
        <w:rPr>
          <w:rFonts w:ascii="Times New Roman" w:hAnsi="Times New Roman" w:cs="Times New Roman"/>
          <w:sz w:val="24"/>
          <w:szCs w:val="24"/>
        </w:rPr>
        <w:t xml:space="preserve">guidelines, then the individual is also informed their associated risk if their HbA1C was </w:t>
      </w:r>
      <w:r w:rsidR="00D602B1" w:rsidRPr="00983A0C">
        <w:rPr>
          <w:rFonts w:ascii="Times New Roman" w:hAnsi="Times New Roman" w:cs="Times New Roman"/>
          <w:sz w:val="24"/>
          <w:szCs w:val="24"/>
        </w:rPr>
        <w:t>2</w:t>
      </w:r>
      <w:r w:rsidR="00FE00B1" w:rsidRPr="00983A0C">
        <w:rPr>
          <w:rFonts w:ascii="Times New Roman" w:hAnsi="Times New Roman" w:cs="Times New Roman"/>
          <w:sz w:val="24"/>
          <w:szCs w:val="24"/>
        </w:rPr>
        <w:t>% lower</w:t>
      </w:r>
      <w:r w:rsidR="11873D1E" w:rsidRPr="11873D1E">
        <w:rPr>
          <w:rFonts w:ascii="Times New Roman" w:hAnsi="Times New Roman" w:cs="Times New Roman"/>
          <w:sz w:val="24"/>
          <w:szCs w:val="24"/>
        </w:rPr>
        <w:t xml:space="preserve"> </w:t>
      </w:r>
      <w:r w:rsidR="00C0711E" w:rsidRPr="00983A0C">
        <w:rPr>
          <w:rFonts w:ascii="Times New Roman" w:hAnsi="Times New Roman" w:cs="Times New Roman"/>
          <w:sz w:val="24"/>
          <w:szCs w:val="24"/>
        </w:rPr>
        <w:fldChar w:fldCharType="begin">
          <w:fldData xml:space="preserve">PEVuZE5vdGU+PENpdGU+PFllYXI+MjAxODwvWWVhcj48UmVjTnVtPjk8L1JlY051bT48RGlzcGxh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</w:fldData>
        </w:fldChar>
      </w:r>
      <w:r w:rsidR="00C0711E" w:rsidRPr="00983A0C">
        <w:rPr>
          <w:rFonts w:ascii="Times New Roman" w:hAnsi="Times New Roman" w:cs="Times New Roman"/>
          <w:sz w:val="24"/>
          <w:szCs w:val="24"/>
        </w:rPr>
        <w:instrText xml:space="preserve"> ADDIN EN.CITE </w:instrText>
      </w:r>
      <w:r w:rsidR="00C0711E" w:rsidRPr="00983A0C">
        <w:rPr>
          <w:rFonts w:ascii="Times New Roman" w:hAnsi="Times New Roman" w:cs="Times New Roman"/>
          <w:sz w:val="24"/>
          <w:szCs w:val="24"/>
        </w:rPr>
        <w:fldChar w:fldCharType="begin">
          <w:fldData xml:space="preserve">PEVuZE5vdGU+PENpdGU+PFllYXI+MjAxODwvWWVhcj48UmVjTnVtPjk8L1JlY051bT48RGlzcGxh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</w:fldData>
        </w:fldChar>
      </w:r>
      <w:r w:rsidR="00C0711E" w:rsidRPr="00983A0C">
        <w:rPr>
          <w:rFonts w:ascii="Times New Roman" w:hAnsi="Times New Roman" w:cs="Times New Roman"/>
          <w:sz w:val="24"/>
          <w:szCs w:val="24"/>
        </w:rPr>
        <w:instrText xml:space="preserve"> ADDIN EN.CITE.DATA </w:instrText>
      </w:r>
      <w:r w:rsidR="00C0711E" w:rsidRPr="00983A0C">
        <w:rPr>
          <w:rFonts w:ascii="Times New Roman" w:hAnsi="Times New Roman" w:cs="Times New Roman"/>
          <w:sz w:val="24"/>
          <w:szCs w:val="24"/>
        </w:rPr>
      </w:r>
      <w:r w:rsidR="00C0711E" w:rsidRPr="00983A0C">
        <w:rPr>
          <w:rFonts w:ascii="Times New Roman" w:hAnsi="Times New Roman" w:cs="Times New Roman"/>
          <w:sz w:val="24"/>
          <w:szCs w:val="24"/>
        </w:rPr>
        <w:fldChar w:fldCharType="end"/>
      </w:r>
      <w:r w:rsidR="00C0711E" w:rsidRPr="00983A0C">
        <w:rPr>
          <w:rFonts w:ascii="Times New Roman" w:hAnsi="Times New Roman" w:cs="Times New Roman"/>
          <w:sz w:val="24"/>
          <w:szCs w:val="24"/>
        </w:rPr>
      </w:r>
      <w:r w:rsidR="00C0711E" w:rsidRPr="00983A0C">
        <w:rPr>
          <w:rFonts w:ascii="Times New Roman" w:hAnsi="Times New Roman" w:cs="Times New Roman"/>
          <w:sz w:val="24"/>
          <w:szCs w:val="24"/>
        </w:rPr>
        <w:fldChar w:fldCharType="separate"/>
      </w:r>
      <w:r w:rsidR="00C0711E" w:rsidRPr="00983A0C">
        <w:rPr>
          <w:rFonts w:ascii="Times New Roman" w:hAnsi="Times New Roman" w:cs="Times New Roman"/>
          <w:noProof/>
          <w:sz w:val="24"/>
          <w:szCs w:val="24"/>
        </w:rPr>
        <w:t>(34-36)</w:t>
      </w:r>
      <w:r w:rsidR="00C0711E" w:rsidRPr="00983A0C">
        <w:rPr>
          <w:rFonts w:ascii="Times New Roman" w:hAnsi="Times New Roman" w:cs="Times New Roman"/>
          <w:sz w:val="24"/>
          <w:szCs w:val="24"/>
        </w:rPr>
        <w:fldChar w:fldCharType="end"/>
      </w:r>
      <w:r w:rsidR="000248A3" w:rsidRPr="00983A0C">
        <w:rPr>
          <w:rFonts w:ascii="Times New Roman" w:hAnsi="Times New Roman" w:cs="Times New Roman"/>
          <w:sz w:val="24"/>
          <w:szCs w:val="24"/>
        </w:rPr>
        <w:t>.</w:t>
      </w:r>
    </w:p>
    <w:p w14:paraId="7A3097A6" w14:textId="76E62114" w:rsidR="00F71AC4" w:rsidRPr="00983A0C" w:rsidRDefault="00F71AC4" w:rsidP="00491B8A">
      <w:pPr>
        <w:spacing w:after="0" w:line="480" w:lineRule="auto"/>
        <w:ind w:firstLine="720"/>
        <w:rPr>
          <w:rFonts w:ascii="Times New Roman" w:eastAsia="Times New Roman" w:hAnsi="Times New Roman" w:cs="Times New Roman"/>
          <w:sz w:val="24"/>
          <w:szCs w:val="24"/>
        </w:rPr>
      </w:pPr>
      <w:r w:rsidRPr="00983A0C">
        <w:rPr>
          <w:rFonts w:ascii="Times New Roman" w:eastAsia="Times New Roman" w:hAnsi="Times New Roman" w:cs="Times New Roman"/>
          <w:sz w:val="24"/>
          <w:szCs w:val="24"/>
        </w:rPr>
        <w:t xml:space="preserve">All </w:t>
      </w:r>
      <w:r w:rsidR="00FE00B1" w:rsidRPr="00983A0C">
        <w:rPr>
          <w:rFonts w:ascii="Times New Roman" w:eastAsia="Times New Roman" w:hAnsi="Times New Roman" w:cs="Times New Roman"/>
          <w:sz w:val="24"/>
          <w:szCs w:val="24"/>
        </w:rPr>
        <w:t>p</w:t>
      </w:r>
      <w:r w:rsidRPr="00983A0C">
        <w:rPr>
          <w:rFonts w:ascii="Times New Roman" w:eastAsia="Times New Roman" w:hAnsi="Times New Roman" w:cs="Times New Roman"/>
          <w:sz w:val="24"/>
          <w:szCs w:val="24"/>
        </w:rPr>
        <w:t xml:space="preserve">-values were two-tailed and a </w:t>
      </w:r>
      <w:r w:rsidR="008419BE" w:rsidRPr="00983A0C">
        <w:rPr>
          <w:rFonts w:ascii="Times New Roman" w:eastAsia="Times New Roman" w:hAnsi="Times New Roman" w:cs="Times New Roman"/>
          <w:sz w:val="24"/>
          <w:szCs w:val="24"/>
        </w:rPr>
        <w:t>p</w:t>
      </w:r>
      <w:r w:rsidRPr="00983A0C">
        <w:rPr>
          <w:rFonts w:ascii="Times New Roman" w:eastAsia="Times New Roman" w:hAnsi="Times New Roman" w:cs="Times New Roman"/>
          <w:sz w:val="24"/>
          <w:szCs w:val="24"/>
        </w:rPr>
        <w:t xml:space="preserve">&lt; 0.05 was considered statistically signiﬁcant. All statistical analyses were performed using the R language and environment for statistical computing (R version </w:t>
      </w:r>
      <w:r w:rsidR="008419BE" w:rsidRPr="00983A0C">
        <w:rPr>
          <w:rFonts w:ascii="Times New Roman" w:eastAsia="Times New Roman" w:hAnsi="Times New Roman" w:cs="Times New Roman"/>
          <w:sz w:val="24"/>
          <w:szCs w:val="24"/>
        </w:rPr>
        <w:t>3.6.1</w:t>
      </w:r>
      <w:r w:rsidRPr="00983A0C">
        <w:rPr>
          <w:rFonts w:ascii="Times New Roman" w:eastAsia="Times New Roman" w:hAnsi="Times New Roman" w:cs="Times New Roman"/>
          <w:sz w:val="24"/>
          <w:szCs w:val="24"/>
        </w:rPr>
        <w:t xml:space="preserve">; R Foundation for Statistical Computing; </w:t>
      </w:r>
      <w:hyperlink r:id="rId13" w:history="1">
        <w:r w:rsidRPr="00983A0C">
          <w:rPr>
            <w:rStyle w:val="Hyperlink"/>
            <w:rFonts w:ascii="Times New Roman" w:eastAsia="Times New Roman" w:hAnsi="Times New Roman" w:cs="Times New Roman"/>
            <w:sz w:val="24"/>
            <w:szCs w:val="24"/>
          </w:rPr>
          <w:t>www.r-project.org</w:t>
        </w:r>
      </w:hyperlink>
      <w:r w:rsidRPr="00983A0C">
        <w:rPr>
          <w:rFonts w:ascii="Times New Roman" w:eastAsia="Times New Roman" w:hAnsi="Times New Roman" w:cs="Times New Roman"/>
          <w:sz w:val="24"/>
          <w:szCs w:val="24"/>
        </w:rPr>
        <w:t>).</w:t>
      </w:r>
      <w:r w:rsidR="00491B8A" w:rsidRPr="00983A0C">
        <w:rPr>
          <w:rFonts w:ascii="Times New Roman" w:eastAsia="Times New Roman" w:hAnsi="Times New Roman" w:cs="Times New Roman"/>
          <w:sz w:val="24"/>
          <w:szCs w:val="24"/>
        </w:rPr>
        <w:t xml:space="preserve"> All </w:t>
      </w:r>
      <w:r w:rsidR="00616020">
        <w:rPr>
          <w:rFonts w:ascii="Times New Roman" w:eastAsia="Times New Roman" w:hAnsi="Times New Roman" w:cs="Times New Roman"/>
          <w:sz w:val="24"/>
          <w:szCs w:val="24"/>
        </w:rPr>
        <w:t xml:space="preserve">data and </w:t>
      </w:r>
      <w:r w:rsidR="00491B8A" w:rsidRPr="00983A0C">
        <w:rPr>
          <w:rFonts w:ascii="Times New Roman" w:eastAsia="Times New Roman" w:hAnsi="Times New Roman" w:cs="Times New Roman"/>
          <w:sz w:val="24"/>
          <w:szCs w:val="24"/>
        </w:rPr>
        <w:t xml:space="preserve">code used to generate models, plots, and website are available at </w:t>
      </w:r>
      <w:hyperlink r:id="rId14" w:history="1">
        <w:r w:rsidR="00491B8A" w:rsidRPr="00983A0C">
          <w:rPr>
            <w:rStyle w:val="Hyperlink"/>
            <w:rFonts w:ascii="Times New Roman" w:eastAsia="Times New Roman" w:hAnsi="Times New Roman" w:cs="Times New Roman"/>
            <w:sz w:val="24"/>
            <w:szCs w:val="24"/>
          </w:rPr>
          <w:t>https://github.com/pmtran5884/T1D_Complications</w:t>
        </w:r>
      </w:hyperlink>
      <w:r w:rsidR="00491B8A" w:rsidRPr="00983A0C">
        <w:rPr>
          <w:rFonts w:ascii="Times New Roman" w:eastAsia="Times New Roman" w:hAnsi="Times New Roman" w:cs="Times New Roman"/>
          <w:sz w:val="24"/>
          <w:szCs w:val="24"/>
        </w:rPr>
        <w:t xml:space="preserve">. </w:t>
      </w:r>
    </w:p>
    <w:p w14:paraId="279241E8" w14:textId="77777777" w:rsidR="009F19E0" w:rsidRPr="00983A0C" w:rsidRDefault="009F19E0" w:rsidP="00342410">
      <w:pPr>
        <w:spacing w:line="480" w:lineRule="auto"/>
        <w:rPr>
          <w:rFonts w:ascii="Times New Roman" w:hAnsi="Times New Roman" w:cs="Times New Roman"/>
          <w:i/>
          <w:sz w:val="24"/>
          <w:szCs w:val="24"/>
        </w:rPr>
      </w:pPr>
    </w:p>
    <w:p w14:paraId="1054F7BD" w14:textId="79680B9B" w:rsidR="00C944BC" w:rsidRPr="00983A0C" w:rsidRDefault="3F33C1E3" w:rsidP="3F33C1E3">
      <w:pPr>
        <w:spacing w:line="480" w:lineRule="auto"/>
        <w:rPr>
          <w:rFonts w:ascii="Times New Roman" w:hAnsi="Times New Roman" w:cs="Times New Roman"/>
          <w:b/>
          <w:bCs/>
          <w:sz w:val="24"/>
          <w:szCs w:val="24"/>
        </w:rPr>
      </w:pPr>
      <w:r w:rsidRPr="00983A0C">
        <w:rPr>
          <w:rFonts w:ascii="Times New Roman" w:hAnsi="Times New Roman" w:cs="Times New Roman"/>
          <w:b/>
          <w:bCs/>
          <w:sz w:val="24"/>
          <w:szCs w:val="24"/>
        </w:rPr>
        <w:t>RESULTS</w:t>
      </w:r>
    </w:p>
    <w:p w14:paraId="4EB0A98A" w14:textId="375B40C1" w:rsidR="000120E3" w:rsidRPr="00983A0C" w:rsidRDefault="000120E3" w:rsidP="3F33C1E3">
      <w:pPr>
        <w:spacing w:line="480" w:lineRule="auto"/>
        <w:rPr>
          <w:rFonts w:ascii="Times New Roman" w:hAnsi="Times New Roman" w:cs="Times New Roman"/>
          <w:i/>
          <w:iCs/>
          <w:sz w:val="24"/>
          <w:szCs w:val="24"/>
        </w:rPr>
      </w:pPr>
      <w:r w:rsidRPr="00983A0C">
        <w:rPr>
          <w:rFonts w:ascii="Times New Roman" w:hAnsi="Times New Roman" w:cs="Times New Roman"/>
          <w:i/>
          <w:iCs/>
          <w:sz w:val="24"/>
          <w:szCs w:val="24"/>
        </w:rPr>
        <w:t>Diabetic Complications</w:t>
      </w:r>
    </w:p>
    <w:p w14:paraId="632EB823" w14:textId="67C762AE" w:rsidR="001C0F91" w:rsidRPr="00983A0C" w:rsidRDefault="000120E3" w:rsidP="00491B8A">
      <w:pPr>
        <w:spacing w:line="480" w:lineRule="auto"/>
        <w:ind w:firstLine="720"/>
        <w:rPr>
          <w:rFonts w:ascii="Times New Roman" w:hAnsi="Times New Roman" w:cs="Times New Roman"/>
          <w:sz w:val="24"/>
          <w:szCs w:val="24"/>
        </w:rPr>
      </w:pPr>
      <w:r w:rsidRPr="00983A0C">
        <w:rPr>
          <w:rFonts w:ascii="Times New Roman" w:hAnsi="Times New Roman" w:cs="Times New Roman"/>
          <w:sz w:val="24"/>
          <w:szCs w:val="24"/>
        </w:rPr>
        <w:lastRenderedPageBreak/>
        <w:t xml:space="preserve">We consented a cross sectional cohort of </w:t>
      </w:r>
      <w:r w:rsidR="00D649C1" w:rsidRPr="00983A0C">
        <w:rPr>
          <w:rFonts w:ascii="Times New Roman" w:hAnsi="Times New Roman" w:cs="Times New Roman"/>
          <w:sz w:val="24"/>
          <w:szCs w:val="24"/>
        </w:rPr>
        <w:t>1646</w:t>
      </w:r>
      <w:r w:rsidRPr="00983A0C">
        <w:rPr>
          <w:rFonts w:ascii="Times New Roman" w:hAnsi="Times New Roman" w:cs="Times New Roman"/>
          <w:sz w:val="24"/>
          <w:szCs w:val="24"/>
        </w:rPr>
        <w:t xml:space="preserve"> patients diagnosed with type 1 diabetes. Of the </w:t>
      </w:r>
      <w:r w:rsidR="00D649C1" w:rsidRPr="00983A0C">
        <w:rPr>
          <w:rFonts w:ascii="Times New Roman" w:hAnsi="Times New Roman" w:cs="Times New Roman"/>
          <w:sz w:val="24"/>
          <w:szCs w:val="24"/>
        </w:rPr>
        <w:t>1646</w:t>
      </w:r>
      <w:r w:rsidRPr="00983A0C">
        <w:rPr>
          <w:rFonts w:ascii="Times New Roman" w:hAnsi="Times New Roman" w:cs="Times New Roman"/>
          <w:sz w:val="24"/>
          <w:szCs w:val="24"/>
        </w:rPr>
        <w:t xml:space="preserve"> patients, </w:t>
      </w:r>
      <w:r w:rsidR="00D649C1" w:rsidRPr="00983A0C">
        <w:rPr>
          <w:rFonts w:ascii="Times New Roman" w:hAnsi="Times New Roman" w:cs="Times New Roman"/>
          <w:sz w:val="24"/>
          <w:szCs w:val="24"/>
        </w:rPr>
        <w:t>199</w:t>
      </w:r>
      <w:r w:rsidR="003D6135" w:rsidRPr="00983A0C">
        <w:rPr>
          <w:rFonts w:ascii="Times New Roman" w:hAnsi="Times New Roman" w:cs="Times New Roman"/>
          <w:sz w:val="24"/>
          <w:szCs w:val="24"/>
        </w:rPr>
        <w:t xml:space="preserve"> (12.1%)</w:t>
      </w:r>
      <w:r w:rsidRPr="00983A0C">
        <w:rPr>
          <w:rFonts w:ascii="Times New Roman" w:hAnsi="Times New Roman" w:cs="Times New Roman"/>
          <w:sz w:val="24"/>
          <w:szCs w:val="24"/>
        </w:rPr>
        <w:t xml:space="preserve"> were diagnosed with diabetic peripheral neuropathy</w:t>
      </w:r>
      <w:r w:rsidR="00FA1F74" w:rsidRPr="00983A0C">
        <w:rPr>
          <w:rFonts w:ascii="Times New Roman" w:hAnsi="Times New Roman" w:cs="Times New Roman"/>
          <w:sz w:val="24"/>
          <w:szCs w:val="24"/>
        </w:rPr>
        <w:t xml:space="preserve"> (DPN)</w:t>
      </w:r>
      <w:r w:rsidRPr="00983A0C">
        <w:rPr>
          <w:rFonts w:ascii="Times New Roman" w:hAnsi="Times New Roman" w:cs="Times New Roman"/>
          <w:sz w:val="24"/>
          <w:szCs w:val="24"/>
        </w:rPr>
        <w:t>, 6</w:t>
      </w:r>
      <w:r w:rsidR="00D649C1" w:rsidRPr="00983A0C">
        <w:rPr>
          <w:rFonts w:ascii="Times New Roman" w:hAnsi="Times New Roman" w:cs="Times New Roman"/>
          <w:sz w:val="24"/>
          <w:szCs w:val="24"/>
        </w:rPr>
        <w:t>3</w:t>
      </w:r>
      <w:r w:rsidRPr="00983A0C">
        <w:rPr>
          <w:rFonts w:ascii="Times New Roman" w:hAnsi="Times New Roman" w:cs="Times New Roman"/>
          <w:sz w:val="24"/>
          <w:szCs w:val="24"/>
        </w:rPr>
        <w:t xml:space="preserve"> </w:t>
      </w:r>
      <w:r w:rsidR="003D6135" w:rsidRPr="00983A0C">
        <w:rPr>
          <w:rFonts w:ascii="Times New Roman" w:hAnsi="Times New Roman" w:cs="Times New Roman"/>
          <w:sz w:val="24"/>
          <w:szCs w:val="24"/>
        </w:rPr>
        <w:t xml:space="preserve">(3.8%) </w:t>
      </w:r>
      <w:r w:rsidRPr="00983A0C">
        <w:rPr>
          <w:rFonts w:ascii="Times New Roman" w:hAnsi="Times New Roman" w:cs="Times New Roman"/>
          <w:sz w:val="24"/>
          <w:szCs w:val="24"/>
        </w:rPr>
        <w:t xml:space="preserve">were diagnosed with </w:t>
      </w:r>
      <w:r w:rsidR="00FA1F74" w:rsidRPr="00983A0C">
        <w:rPr>
          <w:rFonts w:ascii="Times New Roman" w:hAnsi="Times New Roman" w:cs="Times New Roman"/>
          <w:sz w:val="24"/>
          <w:szCs w:val="24"/>
        </w:rPr>
        <w:t xml:space="preserve">cardiac </w:t>
      </w:r>
      <w:r w:rsidRPr="00983A0C">
        <w:rPr>
          <w:rFonts w:ascii="Times New Roman" w:hAnsi="Times New Roman" w:cs="Times New Roman"/>
          <w:sz w:val="24"/>
          <w:szCs w:val="24"/>
        </w:rPr>
        <w:t>autonomic neuropathy</w:t>
      </w:r>
      <w:r w:rsidR="00FA1F74" w:rsidRPr="00983A0C">
        <w:rPr>
          <w:rFonts w:ascii="Times New Roman" w:hAnsi="Times New Roman" w:cs="Times New Roman"/>
          <w:sz w:val="24"/>
          <w:szCs w:val="24"/>
        </w:rPr>
        <w:t xml:space="preserve"> (CAN)</w:t>
      </w:r>
      <w:r w:rsidRPr="00983A0C">
        <w:rPr>
          <w:rFonts w:ascii="Times New Roman" w:hAnsi="Times New Roman" w:cs="Times New Roman"/>
          <w:sz w:val="24"/>
          <w:szCs w:val="24"/>
        </w:rPr>
        <w:t>, 2</w:t>
      </w:r>
      <w:r w:rsidR="00D649C1" w:rsidRPr="00983A0C">
        <w:rPr>
          <w:rFonts w:ascii="Times New Roman" w:hAnsi="Times New Roman" w:cs="Times New Roman"/>
          <w:sz w:val="24"/>
          <w:szCs w:val="24"/>
        </w:rPr>
        <w:t>44</w:t>
      </w:r>
      <w:r w:rsidRPr="00983A0C">
        <w:rPr>
          <w:rFonts w:ascii="Times New Roman" w:hAnsi="Times New Roman" w:cs="Times New Roman"/>
          <w:sz w:val="24"/>
          <w:szCs w:val="24"/>
        </w:rPr>
        <w:t xml:space="preserve"> </w:t>
      </w:r>
      <w:r w:rsidR="003D6135" w:rsidRPr="00983A0C">
        <w:rPr>
          <w:rFonts w:ascii="Times New Roman" w:hAnsi="Times New Roman" w:cs="Times New Roman"/>
          <w:sz w:val="24"/>
          <w:szCs w:val="24"/>
        </w:rPr>
        <w:t xml:space="preserve">(14.9%) </w:t>
      </w:r>
      <w:r w:rsidRPr="00983A0C">
        <w:rPr>
          <w:rFonts w:ascii="Times New Roman" w:hAnsi="Times New Roman" w:cs="Times New Roman"/>
          <w:sz w:val="24"/>
          <w:szCs w:val="24"/>
        </w:rPr>
        <w:t>were diagnosed with diabetic retinopathy</w:t>
      </w:r>
      <w:r w:rsidR="00FA1F74" w:rsidRPr="00983A0C">
        <w:rPr>
          <w:rFonts w:ascii="Times New Roman" w:hAnsi="Times New Roman" w:cs="Times New Roman"/>
          <w:sz w:val="24"/>
          <w:szCs w:val="24"/>
        </w:rPr>
        <w:t xml:space="preserve"> (DR)</w:t>
      </w:r>
      <w:r w:rsidRPr="00983A0C">
        <w:rPr>
          <w:rFonts w:ascii="Times New Roman" w:hAnsi="Times New Roman" w:cs="Times New Roman"/>
          <w:sz w:val="24"/>
          <w:szCs w:val="24"/>
        </w:rPr>
        <w:t xml:space="preserve">, and </w:t>
      </w:r>
      <w:r w:rsidR="00D649C1" w:rsidRPr="00983A0C">
        <w:rPr>
          <w:rFonts w:ascii="Times New Roman" w:hAnsi="Times New Roman" w:cs="Times New Roman"/>
          <w:sz w:val="24"/>
          <w:szCs w:val="24"/>
        </w:rPr>
        <w:t>88</w:t>
      </w:r>
      <w:r w:rsidRPr="00983A0C">
        <w:rPr>
          <w:rFonts w:ascii="Times New Roman" w:hAnsi="Times New Roman" w:cs="Times New Roman"/>
          <w:sz w:val="24"/>
          <w:szCs w:val="24"/>
        </w:rPr>
        <w:t xml:space="preserve"> </w:t>
      </w:r>
      <w:r w:rsidR="003D6135" w:rsidRPr="00983A0C">
        <w:rPr>
          <w:rFonts w:ascii="Times New Roman" w:hAnsi="Times New Roman" w:cs="Times New Roman"/>
          <w:sz w:val="24"/>
          <w:szCs w:val="24"/>
        </w:rPr>
        <w:t xml:space="preserve">(5.4%) </w:t>
      </w:r>
      <w:r w:rsidRPr="00983A0C">
        <w:rPr>
          <w:rFonts w:ascii="Times New Roman" w:hAnsi="Times New Roman" w:cs="Times New Roman"/>
          <w:sz w:val="24"/>
          <w:szCs w:val="24"/>
        </w:rPr>
        <w:t>were diagnosed with diabetic nephropathy</w:t>
      </w:r>
      <w:r w:rsidR="00FA1F74" w:rsidRPr="00983A0C">
        <w:rPr>
          <w:rFonts w:ascii="Times New Roman" w:hAnsi="Times New Roman" w:cs="Times New Roman"/>
          <w:sz w:val="24"/>
          <w:szCs w:val="24"/>
        </w:rPr>
        <w:t xml:space="preserve"> (DN)</w:t>
      </w:r>
      <w:r w:rsidRPr="00983A0C">
        <w:rPr>
          <w:rFonts w:ascii="Times New Roman" w:hAnsi="Times New Roman" w:cs="Times New Roman"/>
          <w:sz w:val="24"/>
          <w:szCs w:val="24"/>
        </w:rPr>
        <w:t>.</w:t>
      </w:r>
      <w:r w:rsidR="00EA4733" w:rsidRPr="00983A0C">
        <w:rPr>
          <w:rFonts w:ascii="Times New Roman" w:hAnsi="Times New Roman" w:cs="Times New Roman"/>
          <w:sz w:val="24"/>
          <w:szCs w:val="24"/>
        </w:rPr>
        <w:t xml:space="preserve"> Of the patients with DPN, </w:t>
      </w:r>
      <w:r w:rsidR="00D649C1" w:rsidRPr="00983A0C">
        <w:rPr>
          <w:rFonts w:ascii="Times New Roman" w:hAnsi="Times New Roman" w:cs="Times New Roman"/>
          <w:sz w:val="24"/>
          <w:szCs w:val="24"/>
        </w:rPr>
        <w:t>172</w:t>
      </w:r>
      <w:r w:rsidR="003D6135" w:rsidRPr="00983A0C">
        <w:rPr>
          <w:rFonts w:ascii="Times New Roman" w:hAnsi="Times New Roman" w:cs="Times New Roman"/>
          <w:sz w:val="24"/>
          <w:szCs w:val="24"/>
        </w:rPr>
        <w:t xml:space="preserve"> (85.1%)</w:t>
      </w:r>
      <w:r w:rsidR="00EA4733" w:rsidRPr="00983A0C">
        <w:rPr>
          <w:rFonts w:ascii="Times New Roman" w:hAnsi="Times New Roman" w:cs="Times New Roman"/>
          <w:sz w:val="24"/>
          <w:szCs w:val="24"/>
        </w:rPr>
        <w:t xml:space="preserve"> had focalized DPN and 3</w:t>
      </w:r>
      <w:r w:rsidR="00D649C1" w:rsidRPr="00983A0C">
        <w:rPr>
          <w:rFonts w:ascii="Times New Roman" w:hAnsi="Times New Roman" w:cs="Times New Roman"/>
          <w:sz w:val="24"/>
          <w:szCs w:val="24"/>
        </w:rPr>
        <w:t>0</w:t>
      </w:r>
      <w:r w:rsidR="003D6135" w:rsidRPr="00983A0C">
        <w:rPr>
          <w:rFonts w:ascii="Times New Roman" w:hAnsi="Times New Roman" w:cs="Times New Roman"/>
          <w:sz w:val="24"/>
          <w:szCs w:val="24"/>
        </w:rPr>
        <w:t xml:space="preserve"> (14.9%)</w:t>
      </w:r>
      <w:r w:rsidR="00EA4733" w:rsidRPr="00983A0C">
        <w:rPr>
          <w:rFonts w:ascii="Times New Roman" w:hAnsi="Times New Roman" w:cs="Times New Roman"/>
          <w:sz w:val="24"/>
          <w:szCs w:val="24"/>
        </w:rPr>
        <w:t xml:space="preserve"> had generalized DPN. Additionally, 25 </w:t>
      </w:r>
      <w:r w:rsidR="003D6135" w:rsidRPr="00983A0C">
        <w:rPr>
          <w:rFonts w:ascii="Times New Roman" w:hAnsi="Times New Roman" w:cs="Times New Roman"/>
          <w:sz w:val="24"/>
          <w:szCs w:val="24"/>
        </w:rPr>
        <w:t xml:space="preserve">(1.5%) </w:t>
      </w:r>
      <w:r w:rsidR="00EA4733" w:rsidRPr="00983A0C">
        <w:rPr>
          <w:rFonts w:ascii="Times New Roman" w:hAnsi="Times New Roman" w:cs="Times New Roman"/>
          <w:sz w:val="24"/>
          <w:szCs w:val="24"/>
        </w:rPr>
        <w:t>had diabetic foot ulcers and 1</w:t>
      </w:r>
      <w:r w:rsidR="00D649C1" w:rsidRPr="00983A0C">
        <w:rPr>
          <w:rFonts w:ascii="Times New Roman" w:hAnsi="Times New Roman" w:cs="Times New Roman"/>
          <w:sz w:val="24"/>
          <w:szCs w:val="24"/>
        </w:rPr>
        <w:t>7</w:t>
      </w:r>
      <w:r w:rsidR="00EA4733" w:rsidRPr="00983A0C">
        <w:rPr>
          <w:rFonts w:ascii="Times New Roman" w:hAnsi="Times New Roman" w:cs="Times New Roman"/>
          <w:sz w:val="24"/>
          <w:szCs w:val="24"/>
        </w:rPr>
        <w:t xml:space="preserve"> </w:t>
      </w:r>
      <w:r w:rsidR="003D6135" w:rsidRPr="00983A0C">
        <w:rPr>
          <w:rFonts w:ascii="Times New Roman" w:hAnsi="Times New Roman" w:cs="Times New Roman"/>
          <w:sz w:val="24"/>
          <w:szCs w:val="24"/>
        </w:rPr>
        <w:t xml:space="preserve">(1%) </w:t>
      </w:r>
      <w:r w:rsidR="00EA4733" w:rsidRPr="00983A0C">
        <w:rPr>
          <w:rFonts w:ascii="Times New Roman" w:hAnsi="Times New Roman" w:cs="Times New Roman"/>
          <w:sz w:val="24"/>
          <w:szCs w:val="24"/>
        </w:rPr>
        <w:t>had limb amputations. Of the patients with DR, 1</w:t>
      </w:r>
      <w:r w:rsidR="00D649C1" w:rsidRPr="00983A0C">
        <w:rPr>
          <w:rFonts w:ascii="Times New Roman" w:hAnsi="Times New Roman" w:cs="Times New Roman"/>
          <w:sz w:val="24"/>
          <w:szCs w:val="24"/>
        </w:rPr>
        <w:t>6</w:t>
      </w:r>
      <w:r w:rsidR="00EA4733" w:rsidRPr="00983A0C">
        <w:rPr>
          <w:rFonts w:ascii="Times New Roman" w:hAnsi="Times New Roman" w:cs="Times New Roman"/>
          <w:sz w:val="24"/>
          <w:szCs w:val="24"/>
        </w:rPr>
        <w:t xml:space="preserve">7 </w:t>
      </w:r>
      <w:r w:rsidR="003D6135" w:rsidRPr="00983A0C">
        <w:rPr>
          <w:rFonts w:ascii="Times New Roman" w:hAnsi="Times New Roman" w:cs="Times New Roman"/>
          <w:sz w:val="24"/>
          <w:szCs w:val="24"/>
        </w:rPr>
        <w:t>(10.2%)</w:t>
      </w:r>
      <w:r w:rsidR="00D82744" w:rsidRPr="00983A0C">
        <w:rPr>
          <w:rFonts w:ascii="Times New Roman" w:hAnsi="Times New Roman" w:cs="Times New Roman"/>
          <w:sz w:val="24"/>
          <w:szCs w:val="24"/>
        </w:rPr>
        <w:t xml:space="preserve"> </w:t>
      </w:r>
      <w:r w:rsidR="00EA4733" w:rsidRPr="00983A0C">
        <w:rPr>
          <w:rFonts w:ascii="Times New Roman" w:hAnsi="Times New Roman" w:cs="Times New Roman"/>
          <w:sz w:val="24"/>
          <w:szCs w:val="24"/>
        </w:rPr>
        <w:t>have had photocoagulation and 4</w:t>
      </w:r>
      <w:r w:rsidR="00D649C1" w:rsidRPr="00983A0C">
        <w:rPr>
          <w:rFonts w:ascii="Times New Roman" w:hAnsi="Times New Roman" w:cs="Times New Roman"/>
          <w:sz w:val="24"/>
          <w:szCs w:val="24"/>
        </w:rPr>
        <w:t>2</w:t>
      </w:r>
      <w:r w:rsidR="00EA4733" w:rsidRPr="00983A0C">
        <w:rPr>
          <w:rFonts w:ascii="Times New Roman" w:hAnsi="Times New Roman" w:cs="Times New Roman"/>
          <w:sz w:val="24"/>
          <w:szCs w:val="24"/>
        </w:rPr>
        <w:t xml:space="preserve"> </w:t>
      </w:r>
      <w:r w:rsidR="003D6135" w:rsidRPr="00983A0C">
        <w:rPr>
          <w:rFonts w:ascii="Times New Roman" w:hAnsi="Times New Roman" w:cs="Times New Roman"/>
          <w:sz w:val="24"/>
          <w:szCs w:val="24"/>
        </w:rPr>
        <w:t xml:space="preserve">(2.6%) </w:t>
      </w:r>
      <w:r w:rsidR="00EA4733" w:rsidRPr="00983A0C">
        <w:rPr>
          <w:rFonts w:ascii="Times New Roman" w:hAnsi="Times New Roman" w:cs="Times New Roman"/>
          <w:sz w:val="24"/>
          <w:szCs w:val="24"/>
        </w:rPr>
        <w:t xml:space="preserve">are blind. All other clinical variable distributions are shown in </w:t>
      </w:r>
      <w:r w:rsidR="00EA4733" w:rsidRPr="00983A0C">
        <w:rPr>
          <w:rFonts w:ascii="Times New Roman" w:hAnsi="Times New Roman" w:cs="Times New Roman"/>
          <w:b/>
          <w:bCs/>
          <w:sz w:val="24"/>
          <w:szCs w:val="24"/>
        </w:rPr>
        <w:t>Table 1</w:t>
      </w:r>
      <w:r w:rsidR="00EA4733" w:rsidRPr="00983A0C">
        <w:rPr>
          <w:rFonts w:ascii="Times New Roman" w:hAnsi="Times New Roman" w:cs="Times New Roman"/>
          <w:sz w:val="24"/>
          <w:szCs w:val="24"/>
        </w:rPr>
        <w:t>.</w:t>
      </w:r>
    </w:p>
    <w:p w14:paraId="53EE47E2" w14:textId="77777777" w:rsidR="009E6E76" w:rsidRPr="00983A0C" w:rsidRDefault="009E6E76" w:rsidP="3F33C1E3">
      <w:pPr>
        <w:spacing w:line="480" w:lineRule="auto"/>
        <w:rPr>
          <w:rFonts w:ascii="Times New Roman" w:hAnsi="Times New Roman" w:cs="Times New Roman"/>
          <w:sz w:val="24"/>
          <w:szCs w:val="24"/>
        </w:rPr>
      </w:pPr>
    </w:p>
    <w:p w14:paraId="48280778" w14:textId="49AEB709" w:rsidR="3F33C1E3" w:rsidRPr="00983A0C" w:rsidRDefault="3F33C1E3" w:rsidP="3F33C1E3">
      <w:pPr>
        <w:spacing w:line="480" w:lineRule="auto"/>
        <w:rPr>
          <w:rFonts w:ascii="Times New Roman" w:hAnsi="Times New Roman" w:cs="Times New Roman"/>
          <w:i/>
          <w:iCs/>
          <w:sz w:val="24"/>
          <w:szCs w:val="24"/>
        </w:rPr>
      </w:pPr>
      <w:r w:rsidRPr="00983A0C">
        <w:rPr>
          <w:rFonts w:ascii="Times New Roman" w:hAnsi="Times New Roman" w:cs="Times New Roman"/>
          <w:i/>
          <w:iCs/>
          <w:sz w:val="24"/>
          <w:szCs w:val="24"/>
        </w:rPr>
        <w:t>Individual risk factors associated with diabetic complications</w:t>
      </w:r>
    </w:p>
    <w:p w14:paraId="5AACAF87" w14:textId="77777777" w:rsidR="003D6135" w:rsidRPr="00983A0C" w:rsidRDefault="003D6135" w:rsidP="003D6135">
      <w:pPr>
        <w:spacing w:line="480" w:lineRule="auto"/>
        <w:ind w:firstLine="720"/>
        <w:rPr>
          <w:rFonts w:ascii="Times New Roman" w:hAnsi="Times New Roman" w:cs="Times New Roman"/>
          <w:sz w:val="24"/>
          <w:szCs w:val="24"/>
        </w:rPr>
      </w:pPr>
      <w:r w:rsidRPr="00983A0C">
        <w:rPr>
          <w:rFonts w:ascii="Times New Roman" w:hAnsi="Times New Roman" w:cs="Times New Roman"/>
          <w:sz w:val="24"/>
          <w:szCs w:val="24"/>
        </w:rPr>
        <w:t>We divided the potential diabetic complications associated factors into 5 major categories. These are demographics, complications, past medical history, physiologic measurements and laboratory values, and medication. Of the demographic variables, we found that f</w:t>
      </w:r>
      <w:r w:rsidR="00EA4733" w:rsidRPr="00983A0C">
        <w:rPr>
          <w:rFonts w:ascii="Times New Roman" w:hAnsi="Times New Roman" w:cs="Times New Roman"/>
          <w:sz w:val="24"/>
          <w:szCs w:val="24"/>
        </w:rPr>
        <w:t xml:space="preserve">emale patients are more likely to have DPN and DR. </w:t>
      </w:r>
      <w:r w:rsidRPr="00983A0C">
        <w:rPr>
          <w:rFonts w:ascii="Times New Roman" w:hAnsi="Times New Roman" w:cs="Times New Roman"/>
          <w:sz w:val="24"/>
          <w:szCs w:val="24"/>
        </w:rPr>
        <w:t xml:space="preserve">A patient’s age at day of consent, duration of type 1 diabetes diagnosis, and age of type 1 diabetes diagnosis are associated with all four complications. </w:t>
      </w:r>
    </w:p>
    <w:p w14:paraId="34AD4EDD" w14:textId="1ADB6BA5" w:rsidR="003D6135" w:rsidRPr="00983A0C" w:rsidRDefault="003D6135" w:rsidP="009817D7">
      <w:pPr>
        <w:spacing w:line="480" w:lineRule="auto"/>
        <w:ind w:firstLine="720"/>
        <w:rPr>
          <w:rFonts w:ascii="Times New Roman" w:hAnsi="Times New Roman" w:cs="Times New Roman"/>
          <w:sz w:val="24"/>
          <w:szCs w:val="24"/>
        </w:rPr>
      </w:pPr>
      <w:r w:rsidRPr="00983A0C">
        <w:rPr>
          <w:rFonts w:ascii="Times New Roman" w:hAnsi="Times New Roman" w:cs="Times New Roman"/>
          <w:sz w:val="24"/>
          <w:szCs w:val="24"/>
        </w:rPr>
        <w:t>A diagnosis of any one complication or sequelae from such complication (i.e. diabetic foot ulcer resulting from peripheral neuropathy) is significantly associated with all other complications.</w:t>
      </w:r>
    </w:p>
    <w:p w14:paraId="3701FEE7" w14:textId="0716E8BA" w:rsidR="009817D7" w:rsidRPr="00983A0C" w:rsidRDefault="003D6135" w:rsidP="009817D7">
      <w:pPr>
        <w:spacing w:line="480" w:lineRule="auto"/>
        <w:ind w:firstLine="720"/>
        <w:rPr>
          <w:rFonts w:ascii="Times New Roman" w:hAnsi="Times New Roman" w:cs="Times New Roman"/>
          <w:sz w:val="24"/>
          <w:szCs w:val="24"/>
        </w:rPr>
      </w:pPr>
      <w:r w:rsidRPr="00983A0C">
        <w:rPr>
          <w:rFonts w:ascii="Times New Roman" w:hAnsi="Times New Roman" w:cs="Times New Roman"/>
          <w:sz w:val="24"/>
          <w:szCs w:val="24"/>
        </w:rPr>
        <w:t>For the variables in past medical history, s</w:t>
      </w:r>
      <w:r w:rsidR="00EA4733" w:rsidRPr="00983A0C">
        <w:rPr>
          <w:rFonts w:ascii="Times New Roman" w:hAnsi="Times New Roman" w:cs="Times New Roman"/>
          <w:sz w:val="24"/>
          <w:szCs w:val="24"/>
        </w:rPr>
        <w:t xml:space="preserve">moking status is not associated with any diabetic complications. </w:t>
      </w:r>
      <w:r w:rsidR="00FA1F74" w:rsidRPr="00983A0C">
        <w:rPr>
          <w:rFonts w:ascii="Times New Roman" w:hAnsi="Times New Roman" w:cs="Times New Roman"/>
          <w:sz w:val="24"/>
          <w:szCs w:val="24"/>
        </w:rPr>
        <w:t>Past medical history of h</w:t>
      </w:r>
      <w:r w:rsidR="00EA4733" w:rsidRPr="00983A0C">
        <w:rPr>
          <w:rFonts w:ascii="Times New Roman" w:hAnsi="Times New Roman" w:cs="Times New Roman"/>
          <w:sz w:val="24"/>
          <w:szCs w:val="24"/>
        </w:rPr>
        <w:t xml:space="preserve">ypertension, dyslipidemia, coronary artery </w:t>
      </w:r>
      <w:r w:rsidR="00EA4733" w:rsidRPr="00983A0C">
        <w:rPr>
          <w:rFonts w:ascii="Times New Roman" w:hAnsi="Times New Roman" w:cs="Times New Roman"/>
          <w:sz w:val="24"/>
          <w:szCs w:val="24"/>
        </w:rPr>
        <w:lastRenderedPageBreak/>
        <w:t>disease</w:t>
      </w:r>
      <w:r w:rsidR="00FA1F74" w:rsidRPr="00983A0C">
        <w:rPr>
          <w:rFonts w:ascii="Times New Roman" w:hAnsi="Times New Roman" w:cs="Times New Roman"/>
          <w:sz w:val="24"/>
          <w:szCs w:val="24"/>
        </w:rPr>
        <w:t xml:space="preserve"> or previous myocardial infarction or cerebrovascular accident are associated with all four complications. Previous transient ischemic attack is associated with all except AN. </w:t>
      </w:r>
    </w:p>
    <w:p w14:paraId="4F575B95" w14:textId="14FC4DB1" w:rsidR="00EA4733" w:rsidRPr="00983A0C" w:rsidRDefault="003D6135" w:rsidP="009817D7">
      <w:pPr>
        <w:spacing w:line="480" w:lineRule="auto"/>
        <w:ind w:firstLine="720"/>
        <w:rPr>
          <w:rFonts w:ascii="Times New Roman" w:hAnsi="Times New Roman" w:cs="Times New Roman"/>
          <w:sz w:val="24"/>
          <w:szCs w:val="24"/>
        </w:rPr>
      </w:pPr>
      <w:r w:rsidRPr="00983A0C">
        <w:rPr>
          <w:rFonts w:ascii="Times New Roman" w:hAnsi="Times New Roman" w:cs="Times New Roman"/>
          <w:sz w:val="24"/>
          <w:szCs w:val="24"/>
        </w:rPr>
        <w:t xml:space="preserve">Average systolic and diastolic blood pressure from the last three clinic visits is associated with all four complications. </w:t>
      </w:r>
      <w:r w:rsidR="00FA1F74" w:rsidRPr="00983A0C">
        <w:rPr>
          <w:rFonts w:ascii="Times New Roman" w:hAnsi="Times New Roman" w:cs="Times New Roman"/>
          <w:sz w:val="24"/>
          <w:szCs w:val="24"/>
        </w:rPr>
        <w:t>For laboratory values, hemoglobin</w:t>
      </w:r>
      <w:r w:rsidR="009817D7" w:rsidRPr="00983A0C">
        <w:rPr>
          <w:rFonts w:ascii="Times New Roman" w:hAnsi="Times New Roman" w:cs="Times New Roman"/>
          <w:sz w:val="24"/>
          <w:szCs w:val="24"/>
        </w:rPr>
        <w:t xml:space="preserve"> and </w:t>
      </w:r>
      <w:r w:rsidR="00FA1F74" w:rsidRPr="00983A0C">
        <w:rPr>
          <w:rFonts w:ascii="Times New Roman" w:hAnsi="Times New Roman" w:cs="Times New Roman"/>
          <w:sz w:val="24"/>
          <w:szCs w:val="24"/>
        </w:rPr>
        <w:t>average BUN from the last three clinic visits</w:t>
      </w:r>
      <w:r w:rsidR="009817D7" w:rsidRPr="00983A0C">
        <w:rPr>
          <w:rFonts w:ascii="Times New Roman" w:hAnsi="Times New Roman" w:cs="Times New Roman"/>
          <w:sz w:val="24"/>
          <w:szCs w:val="24"/>
        </w:rPr>
        <w:t xml:space="preserve"> are associated with all four complications. HDL level is associated with all complications except DN. Microalbuminuria and albumin-creatinine ratio are associated with all complications except CAN. Albumin levels are associated with DR and DN. Total cholesterol levels are associated with DR. The average serum creatinine level from the last 3 clinic visits was associated with DN. The average HbA1C level from the last 3 clinic visits, the maximum HbA1C level from the last 3 clinic visits, the HbA1C level from the last clinic visit were not associated with any complications. LDL and triglyceride levels were not associated with any complications. </w:t>
      </w:r>
    </w:p>
    <w:p w14:paraId="2A4DF637" w14:textId="2DB21F24" w:rsidR="009817D7" w:rsidRPr="00983A0C" w:rsidRDefault="009817D7" w:rsidP="009817D7">
      <w:pPr>
        <w:spacing w:line="480" w:lineRule="auto"/>
        <w:ind w:firstLine="720"/>
        <w:rPr>
          <w:rFonts w:ascii="Times New Roman" w:hAnsi="Times New Roman" w:cs="Times New Roman"/>
          <w:sz w:val="24"/>
          <w:szCs w:val="24"/>
        </w:rPr>
      </w:pPr>
      <w:r w:rsidRPr="00983A0C">
        <w:rPr>
          <w:rFonts w:ascii="Times New Roman" w:hAnsi="Times New Roman" w:cs="Times New Roman"/>
          <w:sz w:val="24"/>
          <w:szCs w:val="24"/>
        </w:rPr>
        <w:t xml:space="preserve">For medications, use of acetaminophen, </w:t>
      </w:r>
      <w:r w:rsidR="003D6135" w:rsidRPr="00983A0C">
        <w:rPr>
          <w:rFonts w:ascii="Times New Roman" w:hAnsi="Times New Roman" w:cs="Times New Roman"/>
          <w:sz w:val="24"/>
          <w:szCs w:val="24"/>
        </w:rPr>
        <w:t xml:space="preserve">acetylsalicylic acid, </w:t>
      </w:r>
      <w:r w:rsidRPr="00983A0C">
        <w:rPr>
          <w:rFonts w:ascii="Times New Roman" w:hAnsi="Times New Roman" w:cs="Times New Roman"/>
          <w:sz w:val="24"/>
          <w:szCs w:val="24"/>
        </w:rPr>
        <w:t xml:space="preserve">atorvastatin, and </w:t>
      </w:r>
      <w:proofErr w:type="spellStart"/>
      <w:r w:rsidRPr="00983A0C">
        <w:rPr>
          <w:rFonts w:ascii="Times New Roman" w:hAnsi="Times New Roman" w:cs="Times New Roman"/>
          <w:sz w:val="24"/>
          <w:szCs w:val="24"/>
        </w:rPr>
        <w:t>ibandronate</w:t>
      </w:r>
      <w:proofErr w:type="spellEnd"/>
      <w:r w:rsidRPr="00983A0C">
        <w:rPr>
          <w:rFonts w:ascii="Times New Roman" w:hAnsi="Times New Roman" w:cs="Times New Roman"/>
          <w:sz w:val="24"/>
          <w:szCs w:val="24"/>
        </w:rPr>
        <w:t xml:space="preserve"> are associated with all complications. Intake of insulin </w:t>
      </w:r>
      <w:proofErr w:type="spellStart"/>
      <w:r w:rsidRPr="00983A0C">
        <w:rPr>
          <w:rFonts w:ascii="Times New Roman" w:hAnsi="Times New Roman" w:cs="Times New Roman"/>
          <w:sz w:val="24"/>
          <w:szCs w:val="24"/>
        </w:rPr>
        <w:t>aspart</w:t>
      </w:r>
      <w:proofErr w:type="spellEnd"/>
      <w:r w:rsidRPr="00983A0C">
        <w:rPr>
          <w:rFonts w:ascii="Times New Roman" w:hAnsi="Times New Roman" w:cs="Times New Roman"/>
          <w:sz w:val="24"/>
          <w:szCs w:val="24"/>
        </w:rPr>
        <w:t xml:space="preserve">, insulin glargine, </w:t>
      </w:r>
      <w:proofErr w:type="spellStart"/>
      <w:r w:rsidRPr="00983A0C">
        <w:rPr>
          <w:rFonts w:ascii="Times New Roman" w:hAnsi="Times New Roman" w:cs="Times New Roman"/>
          <w:sz w:val="24"/>
          <w:szCs w:val="24"/>
        </w:rPr>
        <w:t>lisinopril</w:t>
      </w:r>
      <w:proofErr w:type="spellEnd"/>
      <w:r w:rsidRPr="00983A0C">
        <w:rPr>
          <w:rFonts w:ascii="Times New Roman" w:hAnsi="Times New Roman" w:cs="Times New Roman"/>
          <w:sz w:val="24"/>
          <w:szCs w:val="24"/>
        </w:rPr>
        <w:t xml:space="preserve">, </w:t>
      </w:r>
      <w:proofErr w:type="spellStart"/>
      <w:r w:rsidRPr="00983A0C">
        <w:rPr>
          <w:rFonts w:ascii="Times New Roman" w:hAnsi="Times New Roman" w:cs="Times New Roman"/>
          <w:sz w:val="24"/>
          <w:szCs w:val="24"/>
        </w:rPr>
        <w:t>ramipril</w:t>
      </w:r>
      <w:proofErr w:type="spellEnd"/>
      <w:r w:rsidRPr="00983A0C">
        <w:rPr>
          <w:rFonts w:ascii="Times New Roman" w:hAnsi="Times New Roman" w:cs="Times New Roman"/>
          <w:sz w:val="24"/>
          <w:szCs w:val="24"/>
        </w:rPr>
        <w:t xml:space="preserve">, and lovastatin were associated with all complications except CAN. Intake of </w:t>
      </w:r>
      <w:r w:rsidR="003D6135" w:rsidRPr="00983A0C">
        <w:rPr>
          <w:rFonts w:ascii="Times New Roman" w:hAnsi="Times New Roman" w:cs="Times New Roman"/>
          <w:sz w:val="24"/>
          <w:szCs w:val="24"/>
        </w:rPr>
        <w:t>t</w:t>
      </w:r>
      <w:r w:rsidRPr="00983A0C">
        <w:rPr>
          <w:rFonts w:ascii="Times New Roman" w:hAnsi="Times New Roman" w:cs="Times New Roman"/>
          <w:sz w:val="24"/>
          <w:szCs w:val="24"/>
        </w:rPr>
        <w:t>h</w:t>
      </w:r>
      <w:r w:rsidR="003D6135" w:rsidRPr="00983A0C">
        <w:rPr>
          <w:rFonts w:ascii="Times New Roman" w:hAnsi="Times New Roman" w:cs="Times New Roman"/>
          <w:sz w:val="24"/>
          <w:szCs w:val="24"/>
        </w:rPr>
        <w:t>yroxine</w:t>
      </w:r>
      <w:r w:rsidRPr="00983A0C">
        <w:rPr>
          <w:rFonts w:ascii="Times New Roman" w:hAnsi="Times New Roman" w:cs="Times New Roman"/>
          <w:sz w:val="24"/>
          <w:szCs w:val="24"/>
        </w:rPr>
        <w:t xml:space="preserve"> and simvastatin is associated with all complications except DN. Levothyroxine intake is associated with DPN and DR. </w:t>
      </w:r>
      <w:proofErr w:type="spellStart"/>
      <w:r w:rsidRPr="00983A0C">
        <w:rPr>
          <w:rFonts w:ascii="Times New Roman" w:hAnsi="Times New Roman" w:cs="Times New Roman"/>
          <w:sz w:val="24"/>
          <w:szCs w:val="24"/>
        </w:rPr>
        <w:t>Escitalopram</w:t>
      </w:r>
      <w:proofErr w:type="spellEnd"/>
      <w:r w:rsidRPr="00983A0C">
        <w:rPr>
          <w:rFonts w:ascii="Times New Roman" w:hAnsi="Times New Roman" w:cs="Times New Roman"/>
          <w:sz w:val="24"/>
          <w:szCs w:val="24"/>
        </w:rPr>
        <w:t xml:space="preserve"> intake is associated with DPN and CAN. </w:t>
      </w:r>
      <w:r w:rsidR="0002224F" w:rsidRPr="00983A0C">
        <w:rPr>
          <w:rFonts w:ascii="Times New Roman" w:hAnsi="Times New Roman" w:cs="Times New Roman"/>
          <w:sz w:val="24"/>
          <w:szCs w:val="24"/>
        </w:rPr>
        <w:t xml:space="preserve">Human recombinant insulin use is associated with CAN and DR. Insulin </w:t>
      </w:r>
      <w:proofErr w:type="spellStart"/>
      <w:r w:rsidR="0002224F" w:rsidRPr="00983A0C">
        <w:rPr>
          <w:rFonts w:ascii="Times New Roman" w:hAnsi="Times New Roman" w:cs="Times New Roman"/>
          <w:sz w:val="24"/>
          <w:szCs w:val="24"/>
        </w:rPr>
        <w:t>isophane</w:t>
      </w:r>
      <w:proofErr w:type="spellEnd"/>
      <w:r w:rsidR="0002224F" w:rsidRPr="00983A0C">
        <w:rPr>
          <w:rFonts w:ascii="Times New Roman" w:hAnsi="Times New Roman" w:cs="Times New Roman"/>
          <w:sz w:val="24"/>
          <w:szCs w:val="24"/>
        </w:rPr>
        <w:t xml:space="preserve"> human use is associated with DPN. Insulin </w:t>
      </w:r>
      <w:proofErr w:type="spellStart"/>
      <w:r w:rsidR="0002224F" w:rsidRPr="00983A0C">
        <w:rPr>
          <w:rFonts w:ascii="Times New Roman" w:hAnsi="Times New Roman" w:cs="Times New Roman"/>
          <w:sz w:val="24"/>
          <w:szCs w:val="24"/>
        </w:rPr>
        <w:t>detemir</w:t>
      </w:r>
      <w:proofErr w:type="spellEnd"/>
      <w:r w:rsidR="0002224F" w:rsidRPr="00983A0C">
        <w:rPr>
          <w:rFonts w:ascii="Times New Roman" w:hAnsi="Times New Roman" w:cs="Times New Roman"/>
          <w:sz w:val="24"/>
          <w:szCs w:val="24"/>
        </w:rPr>
        <w:t xml:space="preserve"> use is associated with CAN. Valsartan and insulin </w:t>
      </w:r>
      <w:proofErr w:type="spellStart"/>
      <w:r w:rsidR="0002224F" w:rsidRPr="00983A0C">
        <w:rPr>
          <w:rFonts w:ascii="Times New Roman" w:hAnsi="Times New Roman" w:cs="Times New Roman"/>
          <w:sz w:val="24"/>
          <w:szCs w:val="24"/>
        </w:rPr>
        <w:t>lispro</w:t>
      </w:r>
      <w:proofErr w:type="spellEnd"/>
      <w:r w:rsidR="0002224F" w:rsidRPr="00983A0C">
        <w:rPr>
          <w:rFonts w:ascii="Times New Roman" w:hAnsi="Times New Roman" w:cs="Times New Roman"/>
          <w:sz w:val="24"/>
          <w:szCs w:val="24"/>
        </w:rPr>
        <w:t xml:space="preserve"> use are not associated with any complications. </w:t>
      </w:r>
    </w:p>
    <w:p w14:paraId="24E6E82A" w14:textId="30AFFD26" w:rsidR="00D649C1" w:rsidRPr="00983A0C" w:rsidRDefault="00D649C1" w:rsidP="009817D7">
      <w:pPr>
        <w:spacing w:line="480" w:lineRule="auto"/>
        <w:ind w:firstLine="720"/>
        <w:rPr>
          <w:rFonts w:ascii="Times New Roman" w:hAnsi="Times New Roman" w:cs="Times New Roman"/>
          <w:sz w:val="24"/>
          <w:szCs w:val="24"/>
        </w:rPr>
      </w:pPr>
      <w:r w:rsidRPr="00983A0C">
        <w:rPr>
          <w:rFonts w:ascii="Times New Roman" w:hAnsi="Times New Roman" w:cs="Times New Roman"/>
          <w:sz w:val="24"/>
          <w:szCs w:val="24"/>
        </w:rPr>
        <w:t xml:space="preserve">Individual odds ratios for clinical variables associated with each diabetic complication are shown in </w:t>
      </w:r>
      <w:r w:rsidRPr="00983A0C">
        <w:rPr>
          <w:rFonts w:ascii="Times New Roman" w:hAnsi="Times New Roman" w:cs="Times New Roman"/>
          <w:b/>
          <w:bCs/>
          <w:sz w:val="24"/>
          <w:szCs w:val="24"/>
        </w:rPr>
        <w:t>Table 2</w:t>
      </w:r>
      <w:r w:rsidRPr="00983A0C">
        <w:rPr>
          <w:rFonts w:ascii="Times New Roman" w:hAnsi="Times New Roman" w:cs="Times New Roman"/>
          <w:sz w:val="24"/>
          <w:szCs w:val="24"/>
        </w:rPr>
        <w:t>.</w:t>
      </w:r>
    </w:p>
    <w:p w14:paraId="0B6495CD" w14:textId="77777777" w:rsidR="00CE210B" w:rsidRPr="00983A0C" w:rsidRDefault="00CE210B" w:rsidP="0002224F">
      <w:pPr>
        <w:spacing w:line="480" w:lineRule="auto"/>
        <w:rPr>
          <w:rFonts w:ascii="Times New Roman" w:hAnsi="Times New Roman" w:cs="Times New Roman"/>
          <w:sz w:val="24"/>
          <w:szCs w:val="24"/>
        </w:rPr>
      </w:pPr>
    </w:p>
    <w:p w14:paraId="2B5D7DA5" w14:textId="3521F572" w:rsidR="00CE210B" w:rsidRPr="00983A0C" w:rsidRDefault="00CE210B" w:rsidP="00CE210B">
      <w:pPr>
        <w:spacing w:line="480" w:lineRule="auto"/>
        <w:rPr>
          <w:rFonts w:ascii="Times New Roman" w:hAnsi="Times New Roman" w:cs="Times New Roman"/>
          <w:i/>
          <w:iCs/>
          <w:sz w:val="24"/>
          <w:szCs w:val="24"/>
        </w:rPr>
      </w:pPr>
      <w:r w:rsidRPr="00983A0C">
        <w:rPr>
          <w:rFonts w:ascii="Times New Roman" w:hAnsi="Times New Roman" w:cs="Times New Roman"/>
          <w:i/>
          <w:iCs/>
          <w:sz w:val="24"/>
          <w:szCs w:val="24"/>
        </w:rPr>
        <w:t>Multivariate predictive model of complications</w:t>
      </w:r>
    </w:p>
    <w:p w14:paraId="66164808" w14:textId="683DBE25" w:rsidR="00AB0AE7" w:rsidRPr="00983A0C" w:rsidRDefault="000731E8" w:rsidP="00CE210B">
      <w:pPr>
        <w:spacing w:line="480" w:lineRule="auto"/>
        <w:rPr>
          <w:rFonts w:ascii="Times New Roman" w:hAnsi="Times New Roman" w:cs="Times New Roman"/>
          <w:sz w:val="24"/>
          <w:szCs w:val="24"/>
        </w:rPr>
      </w:pPr>
      <w:r w:rsidRPr="00983A0C">
        <w:rPr>
          <w:rFonts w:ascii="Times New Roman" w:hAnsi="Times New Roman" w:cs="Times New Roman"/>
          <w:sz w:val="24"/>
          <w:szCs w:val="24"/>
        </w:rPr>
        <w:t>We developed a model to determine the risk of a microvascular complication naïve type 1 diabetic patient for developing DPN, AN, DR, and DN. For these four models,</w:t>
      </w:r>
      <w:r w:rsidR="008B3435" w:rsidRPr="00983A0C">
        <w:rPr>
          <w:rFonts w:ascii="Times New Roman" w:hAnsi="Times New Roman" w:cs="Times New Roman"/>
          <w:sz w:val="24"/>
          <w:szCs w:val="24"/>
        </w:rPr>
        <w:t xml:space="preserve"> </w:t>
      </w:r>
      <w:r w:rsidRPr="00983A0C">
        <w:rPr>
          <w:rFonts w:ascii="Times New Roman" w:hAnsi="Times New Roman" w:cs="Times New Roman"/>
          <w:sz w:val="24"/>
          <w:szCs w:val="24"/>
        </w:rPr>
        <w:t>w</w:t>
      </w:r>
      <w:r w:rsidR="008B3435" w:rsidRPr="00983A0C">
        <w:rPr>
          <w:rFonts w:ascii="Times New Roman" w:hAnsi="Times New Roman" w:cs="Times New Roman"/>
          <w:sz w:val="24"/>
          <w:szCs w:val="24"/>
        </w:rPr>
        <w:t>e selected five variables, patient age, duration of type 1 diabetes, age at diagnosis of type 1 diabetes, and the modifiable risk factors systolic blood pressure, and HbA1c. We used the same variables for all complications based on the high degree of association of the four complications with each other and that many of the clinical variables were associated with all four complications. Even though HbA1c was not significant on univariate analysis, this variable has already been shown to influence complication rate in the DCCT clinical trial. Current age, age at diagnosis of type 1 diabetes, and duration of type 1 diabetes have been shown by multiple studies as important variables associated with diabetic complications and were among the more important variables in our univariate analysis. Systolic blood pressure was selected because it was associated with all complications in the literature and because it is a modifiable risk factor through lifestyle changes and medication management.</w:t>
      </w:r>
      <w:r w:rsidR="008B3435" w:rsidRPr="00983A0C">
        <w:rPr>
          <w:rFonts w:ascii="Times New Roman" w:hAnsi="Times New Roman" w:cs="Times New Roman"/>
          <w:sz w:val="24"/>
          <w:szCs w:val="24"/>
        </w:rPr>
        <w:tab/>
      </w:r>
    </w:p>
    <w:p w14:paraId="3F655050" w14:textId="74B9BE42" w:rsidR="00A44F9F" w:rsidRPr="00983A0C" w:rsidRDefault="3E8DF989" w:rsidP="00AB0AE7">
      <w:pPr>
        <w:spacing w:line="480" w:lineRule="auto"/>
        <w:ind w:firstLine="720"/>
        <w:rPr>
          <w:rFonts w:ascii="Times New Roman" w:hAnsi="Times New Roman" w:cs="Times New Roman"/>
          <w:sz w:val="24"/>
          <w:szCs w:val="24"/>
        </w:rPr>
      </w:pPr>
      <w:r w:rsidRPr="3E8DF989">
        <w:rPr>
          <w:rFonts w:ascii="Times New Roman" w:hAnsi="Times New Roman" w:cs="Times New Roman"/>
          <w:sz w:val="24"/>
          <w:szCs w:val="24"/>
        </w:rPr>
        <w:t xml:space="preserve">Spiked histograms demonstrated a non-linear relationship between current age, age at diagnosis of type 1 diabetes, and average HbA1c from the last 3 clinic visits and the four microvascular complications. These variables were all modeled with restricted cubic splines with 3, 5, and 4 knots, respectively. For the diabetic retinopathy model, duration of type 1 diabetes was also modeled with a restricted cubic spline with 3 knots. </w:t>
      </w:r>
    </w:p>
    <w:p w14:paraId="56B1372A" w14:textId="649BB121" w:rsidR="008B3435" w:rsidRPr="00983A0C" w:rsidRDefault="3E8DF989" w:rsidP="00AB0AE7">
      <w:pPr>
        <w:spacing w:line="480" w:lineRule="auto"/>
        <w:ind w:firstLine="720"/>
        <w:rPr>
          <w:rFonts w:ascii="Times New Roman" w:hAnsi="Times New Roman" w:cs="Times New Roman"/>
          <w:sz w:val="24"/>
          <w:szCs w:val="24"/>
        </w:rPr>
      </w:pPr>
      <w:r w:rsidRPr="3E8DF989">
        <w:rPr>
          <w:rFonts w:ascii="Times New Roman" w:hAnsi="Times New Roman" w:cs="Times New Roman"/>
          <w:sz w:val="24"/>
          <w:szCs w:val="24"/>
        </w:rPr>
        <w:t xml:space="preserve">In order to decrease the model complexity, we reasoned that variability accounted for by duration of type 1 diabetes may be explained by current age and age of type 1 diabetes onset. </w:t>
      </w:r>
      <w:r w:rsidRPr="3E8DF989">
        <w:rPr>
          <w:rFonts w:ascii="Times New Roman" w:hAnsi="Times New Roman" w:cs="Times New Roman"/>
          <w:sz w:val="24"/>
          <w:szCs w:val="24"/>
        </w:rPr>
        <w:lastRenderedPageBreak/>
        <w:t>Thus, we compared models with and without this variable. The models without type 1 diabetes duration were comparable to the models with this variable based on the likelihood ratio test for DPN (p=0.28) and AN (p=0.28), but performed worse for DR (p=3</w:t>
      </w:r>
      <w:ins w:id="12" w:author="Purohit, Sharad" w:date="2021-01-15T13:31:00Z">
        <w:r w:rsidR="003A3271">
          <w:rPr>
            <w:rFonts w:ascii="Times New Roman" w:hAnsi="Times New Roman" w:cs="Times New Roman"/>
            <w:sz w:val="24"/>
            <w:szCs w:val="24"/>
          </w:rPr>
          <w:t>x10</w:t>
        </w:r>
      </w:ins>
      <w:del w:id="13" w:author="Purohit, Sharad" w:date="2021-01-15T13:31:00Z">
        <w:r w:rsidRPr="003A3271" w:rsidDel="003A3271">
          <w:rPr>
            <w:rFonts w:ascii="Times New Roman" w:hAnsi="Times New Roman" w:cs="Times New Roman"/>
            <w:sz w:val="24"/>
            <w:szCs w:val="24"/>
            <w:vertAlign w:val="superscript"/>
            <w:rPrChange w:id="14" w:author="Purohit, Sharad" w:date="2021-01-15T13:31:00Z">
              <w:rPr>
                <w:rFonts w:ascii="Times New Roman" w:hAnsi="Times New Roman" w:cs="Times New Roman"/>
                <w:sz w:val="24"/>
                <w:szCs w:val="24"/>
              </w:rPr>
            </w:rPrChange>
          </w:rPr>
          <w:delText>e</w:delText>
        </w:r>
      </w:del>
      <w:r w:rsidRPr="003A3271">
        <w:rPr>
          <w:rFonts w:ascii="Times New Roman" w:hAnsi="Times New Roman" w:cs="Times New Roman"/>
          <w:sz w:val="24"/>
          <w:szCs w:val="24"/>
          <w:vertAlign w:val="superscript"/>
          <w:rPrChange w:id="15" w:author="Purohit, Sharad" w:date="2021-01-15T13:31:00Z">
            <w:rPr>
              <w:rFonts w:ascii="Times New Roman" w:hAnsi="Times New Roman" w:cs="Times New Roman"/>
              <w:sz w:val="24"/>
              <w:szCs w:val="24"/>
            </w:rPr>
          </w:rPrChange>
        </w:rPr>
        <w:t>-4</w:t>
      </w:r>
      <w:r w:rsidRPr="3E8DF989">
        <w:rPr>
          <w:rFonts w:ascii="Times New Roman" w:hAnsi="Times New Roman" w:cs="Times New Roman"/>
          <w:sz w:val="24"/>
          <w:szCs w:val="24"/>
        </w:rPr>
        <w:t>) and DN (p=0.04). We compared the calibration plots for each pair of models and found the mean squared error of the bias adjusted curves were similar for the DPN (2.3</w:t>
      </w:r>
      <w:del w:id="16" w:author="Purohit, Sharad" w:date="2021-01-15T13:32:00Z">
        <w:r w:rsidRPr="3E8DF989" w:rsidDel="009066B0">
          <w:rPr>
            <w:rFonts w:ascii="Times New Roman" w:hAnsi="Times New Roman" w:cs="Times New Roman"/>
            <w:sz w:val="24"/>
            <w:szCs w:val="24"/>
          </w:rPr>
          <w:delText>e</w:delText>
        </w:r>
      </w:del>
      <w:ins w:id="17" w:author="Purohit, Sharad" w:date="2021-01-15T13:32:00Z">
        <w:r w:rsidR="009066B0">
          <w:rPr>
            <w:rFonts w:ascii="Times New Roman" w:hAnsi="Times New Roman" w:cs="Times New Roman"/>
            <w:sz w:val="24"/>
            <w:szCs w:val="24"/>
          </w:rPr>
          <w:t>x10</w:t>
        </w:r>
      </w:ins>
      <w:r w:rsidRPr="009066B0">
        <w:rPr>
          <w:rFonts w:ascii="Times New Roman" w:hAnsi="Times New Roman" w:cs="Times New Roman"/>
          <w:sz w:val="24"/>
          <w:szCs w:val="24"/>
          <w:vertAlign w:val="superscript"/>
          <w:rPrChange w:id="18" w:author="Purohit, Sharad" w:date="2021-01-15T13:32:00Z">
            <w:rPr>
              <w:rFonts w:ascii="Times New Roman" w:hAnsi="Times New Roman" w:cs="Times New Roman"/>
              <w:sz w:val="24"/>
              <w:szCs w:val="24"/>
            </w:rPr>
          </w:rPrChange>
        </w:rPr>
        <w:t>-4</w:t>
      </w:r>
      <w:r w:rsidRPr="3E8DF989">
        <w:rPr>
          <w:rFonts w:ascii="Times New Roman" w:hAnsi="Times New Roman" w:cs="Times New Roman"/>
          <w:sz w:val="24"/>
          <w:szCs w:val="24"/>
        </w:rPr>
        <w:t xml:space="preserve"> with T1D duration, 2.2</w:t>
      </w:r>
      <w:del w:id="19" w:author="Purohit, Sharad" w:date="2021-01-15T13:32:00Z">
        <w:r w:rsidRPr="3E8DF989" w:rsidDel="003A3271">
          <w:rPr>
            <w:rFonts w:ascii="Times New Roman" w:hAnsi="Times New Roman" w:cs="Times New Roman"/>
            <w:sz w:val="24"/>
            <w:szCs w:val="24"/>
          </w:rPr>
          <w:delText>e</w:delText>
        </w:r>
      </w:del>
      <w:ins w:id="20" w:author="Purohit, Sharad" w:date="2021-01-15T13:32:00Z">
        <w:r w:rsidR="003A3271">
          <w:rPr>
            <w:rFonts w:ascii="Times New Roman" w:hAnsi="Times New Roman" w:cs="Times New Roman"/>
            <w:sz w:val="24"/>
            <w:szCs w:val="24"/>
          </w:rPr>
          <w:t>x10</w:t>
        </w:r>
      </w:ins>
      <w:r w:rsidRPr="009066B0">
        <w:rPr>
          <w:rFonts w:ascii="Times New Roman" w:hAnsi="Times New Roman" w:cs="Times New Roman"/>
          <w:sz w:val="24"/>
          <w:szCs w:val="24"/>
          <w:vertAlign w:val="superscript"/>
          <w:rPrChange w:id="21" w:author="Purohit, Sharad" w:date="2021-01-15T13:32:00Z">
            <w:rPr>
              <w:rFonts w:ascii="Times New Roman" w:hAnsi="Times New Roman" w:cs="Times New Roman"/>
              <w:sz w:val="24"/>
              <w:szCs w:val="24"/>
            </w:rPr>
          </w:rPrChange>
        </w:rPr>
        <w:t>-4</w:t>
      </w:r>
      <w:r w:rsidRPr="3E8DF989">
        <w:rPr>
          <w:rFonts w:ascii="Times New Roman" w:hAnsi="Times New Roman" w:cs="Times New Roman"/>
          <w:sz w:val="24"/>
          <w:szCs w:val="24"/>
        </w:rPr>
        <w:t xml:space="preserve"> without T1D duration), AN (4</w:t>
      </w:r>
      <w:ins w:id="22" w:author="Purohit, Sharad" w:date="2021-01-15T13:31:00Z">
        <w:r w:rsidR="003A3271">
          <w:rPr>
            <w:rFonts w:ascii="Times New Roman" w:hAnsi="Times New Roman" w:cs="Times New Roman"/>
            <w:sz w:val="24"/>
            <w:szCs w:val="24"/>
          </w:rPr>
          <w:t>x10</w:t>
        </w:r>
      </w:ins>
      <w:del w:id="23" w:author="Purohit, Sharad" w:date="2021-01-15T13:31:00Z">
        <w:r w:rsidRPr="003A3271" w:rsidDel="003A3271">
          <w:rPr>
            <w:rFonts w:ascii="Times New Roman" w:hAnsi="Times New Roman" w:cs="Times New Roman"/>
            <w:sz w:val="24"/>
            <w:szCs w:val="24"/>
            <w:vertAlign w:val="superscript"/>
            <w:rPrChange w:id="24" w:author="Purohit, Sharad" w:date="2021-01-15T13:32:00Z">
              <w:rPr>
                <w:rFonts w:ascii="Times New Roman" w:hAnsi="Times New Roman" w:cs="Times New Roman"/>
                <w:sz w:val="24"/>
                <w:szCs w:val="24"/>
              </w:rPr>
            </w:rPrChange>
          </w:rPr>
          <w:delText>e</w:delText>
        </w:r>
      </w:del>
      <w:r w:rsidRPr="003A3271">
        <w:rPr>
          <w:rFonts w:ascii="Times New Roman" w:hAnsi="Times New Roman" w:cs="Times New Roman"/>
          <w:sz w:val="24"/>
          <w:szCs w:val="24"/>
          <w:vertAlign w:val="superscript"/>
          <w:rPrChange w:id="25" w:author="Purohit, Sharad" w:date="2021-01-15T13:32:00Z">
            <w:rPr>
              <w:rFonts w:ascii="Times New Roman" w:hAnsi="Times New Roman" w:cs="Times New Roman"/>
              <w:sz w:val="24"/>
              <w:szCs w:val="24"/>
            </w:rPr>
          </w:rPrChange>
        </w:rPr>
        <w:t>-5</w:t>
      </w:r>
      <w:r w:rsidRPr="3E8DF989">
        <w:rPr>
          <w:rFonts w:ascii="Times New Roman" w:hAnsi="Times New Roman" w:cs="Times New Roman"/>
          <w:sz w:val="24"/>
          <w:szCs w:val="24"/>
        </w:rPr>
        <w:t xml:space="preserve"> and 6</w:t>
      </w:r>
      <w:ins w:id="26" w:author="Purohit, Sharad" w:date="2021-01-15T13:32:00Z">
        <w:r w:rsidR="003A3271">
          <w:rPr>
            <w:rFonts w:ascii="Times New Roman" w:hAnsi="Times New Roman" w:cs="Times New Roman"/>
            <w:sz w:val="24"/>
            <w:szCs w:val="24"/>
          </w:rPr>
          <w:t>x10</w:t>
        </w:r>
      </w:ins>
      <w:del w:id="27" w:author="Purohit, Sharad" w:date="2021-01-15T13:32:00Z">
        <w:r w:rsidRPr="003A3271" w:rsidDel="003A3271">
          <w:rPr>
            <w:rFonts w:ascii="Times New Roman" w:hAnsi="Times New Roman" w:cs="Times New Roman"/>
            <w:sz w:val="24"/>
            <w:szCs w:val="24"/>
            <w:vertAlign w:val="superscript"/>
            <w:rPrChange w:id="28" w:author="Purohit, Sharad" w:date="2021-01-15T13:32:00Z">
              <w:rPr>
                <w:rFonts w:ascii="Times New Roman" w:hAnsi="Times New Roman" w:cs="Times New Roman"/>
                <w:sz w:val="24"/>
                <w:szCs w:val="24"/>
              </w:rPr>
            </w:rPrChange>
          </w:rPr>
          <w:delText>e</w:delText>
        </w:r>
      </w:del>
      <w:r w:rsidRPr="003A3271">
        <w:rPr>
          <w:rFonts w:ascii="Times New Roman" w:hAnsi="Times New Roman" w:cs="Times New Roman"/>
          <w:sz w:val="24"/>
          <w:szCs w:val="24"/>
          <w:vertAlign w:val="superscript"/>
          <w:rPrChange w:id="29" w:author="Purohit, Sharad" w:date="2021-01-15T13:32:00Z">
            <w:rPr>
              <w:rFonts w:ascii="Times New Roman" w:hAnsi="Times New Roman" w:cs="Times New Roman"/>
              <w:sz w:val="24"/>
              <w:szCs w:val="24"/>
            </w:rPr>
          </w:rPrChange>
        </w:rPr>
        <w:t>-5</w:t>
      </w:r>
      <w:r w:rsidRPr="3E8DF989">
        <w:rPr>
          <w:rFonts w:ascii="Times New Roman" w:hAnsi="Times New Roman" w:cs="Times New Roman"/>
          <w:sz w:val="24"/>
          <w:szCs w:val="24"/>
        </w:rPr>
        <w:t>, respectively), and DN (8</w:t>
      </w:r>
      <w:ins w:id="30" w:author="Purohit, Sharad" w:date="2021-01-15T13:32:00Z">
        <w:r w:rsidR="003A3271">
          <w:rPr>
            <w:rFonts w:ascii="Times New Roman" w:hAnsi="Times New Roman" w:cs="Times New Roman"/>
            <w:sz w:val="24"/>
            <w:szCs w:val="24"/>
          </w:rPr>
          <w:t>x10</w:t>
        </w:r>
      </w:ins>
      <w:del w:id="31" w:author="Purohit, Sharad" w:date="2021-01-15T13:32:00Z">
        <w:r w:rsidRPr="3E8DF989" w:rsidDel="003A3271">
          <w:rPr>
            <w:rFonts w:ascii="Times New Roman" w:hAnsi="Times New Roman" w:cs="Times New Roman"/>
            <w:sz w:val="24"/>
            <w:szCs w:val="24"/>
          </w:rPr>
          <w:delText>e</w:delText>
        </w:r>
      </w:del>
      <w:r w:rsidRPr="3E8DF989">
        <w:rPr>
          <w:rFonts w:ascii="Times New Roman" w:hAnsi="Times New Roman" w:cs="Times New Roman"/>
          <w:sz w:val="24"/>
          <w:szCs w:val="24"/>
        </w:rPr>
        <w:t>-5 and 2.4</w:t>
      </w:r>
      <w:ins w:id="32" w:author="Purohit, Sharad" w:date="2021-01-15T13:32:00Z">
        <w:r w:rsidR="003A3271">
          <w:rPr>
            <w:rFonts w:ascii="Times New Roman" w:hAnsi="Times New Roman" w:cs="Times New Roman"/>
            <w:sz w:val="24"/>
            <w:szCs w:val="24"/>
          </w:rPr>
          <w:t>x10</w:t>
        </w:r>
      </w:ins>
      <w:del w:id="33" w:author="Purohit, Sharad" w:date="2021-01-15T13:32:00Z">
        <w:r w:rsidRPr="003A3271" w:rsidDel="003A3271">
          <w:rPr>
            <w:rFonts w:ascii="Times New Roman" w:hAnsi="Times New Roman" w:cs="Times New Roman"/>
            <w:sz w:val="24"/>
            <w:szCs w:val="24"/>
            <w:vertAlign w:val="superscript"/>
            <w:rPrChange w:id="34" w:author="Purohit, Sharad" w:date="2021-01-15T13:32:00Z">
              <w:rPr>
                <w:rFonts w:ascii="Times New Roman" w:hAnsi="Times New Roman" w:cs="Times New Roman"/>
                <w:sz w:val="24"/>
                <w:szCs w:val="24"/>
              </w:rPr>
            </w:rPrChange>
          </w:rPr>
          <w:delText>e</w:delText>
        </w:r>
      </w:del>
      <w:r w:rsidRPr="003A3271">
        <w:rPr>
          <w:rFonts w:ascii="Times New Roman" w:hAnsi="Times New Roman" w:cs="Times New Roman"/>
          <w:sz w:val="24"/>
          <w:szCs w:val="24"/>
          <w:vertAlign w:val="superscript"/>
          <w:rPrChange w:id="35" w:author="Purohit, Sharad" w:date="2021-01-15T13:32:00Z">
            <w:rPr>
              <w:rFonts w:ascii="Times New Roman" w:hAnsi="Times New Roman" w:cs="Times New Roman"/>
              <w:sz w:val="24"/>
              <w:szCs w:val="24"/>
            </w:rPr>
          </w:rPrChange>
        </w:rPr>
        <w:t>-4</w:t>
      </w:r>
      <w:r w:rsidRPr="3E8DF989">
        <w:rPr>
          <w:rFonts w:ascii="Times New Roman" w:hAnsi="Times New Roman" w:cs="Times New Roman"/>
          <w:sz w:val="24"/>
          <w:szCs w:val="24"/>
        </w:rPr>
        <w:t>, respectively). We found the removal of the duration of type 1 diabetes term gave an acceptable trade-off between model predictions and model interpretability for the DPN, AN, and DN models.</w:t>
      </w:r>
      <w:r w:rsidR="0052351E">
        <w:rPr>
          <w:rFonts w:ascii="Times New Roman" w:hAnsi="Times New Roman" w:cs="Times New Roman"/>
          <w:sz w:val="24"/>
          <w:szCs w:val="24"/>
        </w:rPr>
        <w:t xml:space="preserve"> </w:t>
      </w:r>
      <w:r w:rsidRPr="3E8DF989">
        <w:rPr>
          <w:rFonts w:ascii="Times New Roman" w:hAnsi="Times New Roman" w:cs="Times New Roman"/>
          <w:sz w:val="24"/>
          <w:szCs w:val="24"/>
        </w:rPr>
        <w:t>The DR model retained the duration of type I diabetes term.</w:t>
      </w:r>
    </w:p>
    <w:p w14:paraId="44E96297" w14:textId="523F6E55" w:rsidR="001878F2" w:rsidRPr="00983A0C" w:rsidRDefault="000731E8" w:rsidP="00D602B1">
      <w:pPr>
        <w:spacing w:line="480" w:lineRule="auto"/>
        <w:ind w:firstLine="720"/>
        <w:rPr>
          <w:rFonts w:ascii="Times New Roman" w:hAnsi="Times New Roman" w:cs="Times New Roman"/>
          <w:sz w:val="24"/>
          <w:szCs w:val="24"/>
        </w:rPr>
      </w:pPr>
      <w:r w:rsidRPr="00983A0C">
        <w:rPr>
          <w:rFonts w:ascii="Times New Roman" w:hAnsi="Times New Roman" w:cs="Times New Roman"/>
          <w:sz w:val="24"/>
          <w:szCs w:val="24"/>
        </w:rPr>
        <w:t>The models were validated using 500 iterations of bootstrapping with replacement. We found the optimism corrected R</w:t>
      </w:r>
      <w:r w:rsidRPr="00983A0C">
        <w:rPr>
          <w:rFonts w:ascii="Times New Roman" w:hAnsi="Times New Roman" w:cs="Times New Roman"/>
          <w:sz w:val="24"/>
          <w:szCs w:val="24"/>
          <w:vertAlign w:val="superscript"/>
        </w:rPr>
        <w:t>2</w:t>
      </w:r>
      <w:r w:rsidRPr="00983A0C">
        <w:rPr>
          <w:rFonts w:ascii="Times New Roman" w:hAnsi="Times New Roman" w:cs="Times New Roman"/>
          <w:sz w:val="24"/>
          <w:szCs w:val="24"/>
        </w:rPr>
        <w:t xml:space="preserve"> and Harrell’s C statistic were 0.3</w:t>
      </w:r>
      <w:r w:rsidR="00A44F9F" w:rsidRPr="00983A0C">
        <w:rPr>
          <w:rFonts w:ascii="Times New Roman" w:hAnsi="Times New Roman" w:cs="Times New Roman"/>
          <w:sz w:val="24"/>
          <w:szCs w:val="24"/>
        </w:rPr>
        <w:t>9</w:t>
      </w:r>
      <w:r w:rsidRPr="00983A0C">
        <w:rPr>
          <w:rFonts w:ascii="Times New Roman" w:hAnsi="Times New Roman" w:cs="Times New Roman"/>
          <w:sz w:val="24"/>
          <w:szCs w:val="24"/>
        </w:rPr>
        <w:t xml:space="preserve"> and 0.87 for DPN, 0.24 and 0.86 for AN, 0.49 and 0.91 for DR, and 0.22 and 0.8</w:t>
      </w:r>
      <w:r w:rsidR="00D602B1" w:rsidRPr="00983A0C">
        <w:rPr>
          <w:rFonts w:ascii="Times New Roman" w:hAnsi="Times New Roman" w:cs="Times New Roman"/>
          <w:sz w:val="24"/>
          <w:szCs w:val="24"/>
        </w:rPr>
        <w:t>3</w:t>
      </w:r>
      <w:r w:rsidRPr="00983A0C">
        <w:rPr>
          <w:rFonts w:ascii="Times New Roman" w:hAnsi="Times New Roman" w:cs="Times New Roman"/>
          <w:sz w:val="24"/>
          <w:szCs w:val="24"/>
        </w:rPr>
        <w:t xml:space="preserve"> for DN.</w:t>
      </w:r>
      <w:r w:rsidR="00D602B1" w:rsidRPr="00983A0C">
        <w:rPr>
          <w:rFonts w:ascii="Times New Roman" w:hAnsi="Times New Roman" w:cs="Times New Roman"/>
          <w:sz w:val="24"/>
          <w:szCs w:val="24"/>
        </w:rPr>
        <w:t xml:space="preserve"> The calibration plot for each final model was generated from</w:t>
      </w:r>
      <w:r w:rsidR="001878F2" w:rsidRPr="00983A0C">
        <w:rPr>
          <w:rFonts w:ascii="Times New Roman" w:hAnsi="Times New Roman" w:cs="Times New Roman"/>
          <w:sz w:val="24"/>
          <w:szCs w:val="24"/>
        </w:rPr>
        <w:t xml:space="preserve"> 500 iterations of bootstrapping with replacement </w:t>
      </w:r>
      <w:r w:rsidR="00D602B1" w:rsidRPr="00983A0C">
        <w:rPr>
          <w:rFonts w:ascii="Times New Roman" w:hAnsi="Times New Roman" w:cs="Times New Roman"/>
          <w:sz w:val="24"/>
          <w:szCs w:val="24"/>
        </w:rPr>
        <w:t xml:space="preserve">and is presented in </w:t>
      </w:r>
      <w:r w:rsidR="001878F2" w:rsidRPr="00983A0C">
        <w:rPr>
          <w:rFonts w:ascii="Times New Roman" w:hAnsi="Times New Roman" w:cs="Times New Roman"/>
          <w:b/>
          <w:bCs/>
          <w:sz w:val="24"/>
          <w:szCs w:val="24"/>
        </w:rPr>
        <w:t xml:space="preserve">Figure </w:t>
      </w:r>
      <w:r w:rsidR="00D602B1" w:rsidRPr="00983A0C">
        <w:rPr>
          <w:rFonts w:ascii="Times New Roman" w:hAnsi="Times New Roman" w:cs="Times New Roman"/>
          <w:b/>
          <w:bCs/>
          <w:sz w:val="24"/>
          <w:szCs w:val="24"/>
        </w:rPr>
        <w:t>1 (left)</w:t>
      </w:r>
      <w:r w:rsidR="001878F2" w:rsidRPr="00983A0C">
        <w:rPr>
          <w:rFonts w:ascii="Times New Roman" w:hAnsi="Times New Roman" w:cs="Times New Roman"/>
          <w:sz w:val="24"/>
          <w:szCs w:val="24"/>
        </w:rPr>
        <w:t xml:space="preserve">. Calibration plots demonstrate all models are slightly </w:t>
      </w:r>
      <w:proofErr w:type="spellStart"/>
      <w:r w:rsidR="001878F2" w:rsidRPr="00983A0C">
        <w:rPr>
          <w:rFonts w:ascii="Times New Roman" w:hAnsi="Times New Roman" w:cs="Times New Roman"/>
          <w:sz w:val="24"/>
          <w:szCs w:val="24"/>
        </w:rPr>
        <w:t>overfit</w:t>
      </w:r>
      <w:proofErr w:type="spellEnd"/>
      <w:r w:rsidR="001878F2" w:rsidRPr="00983A0C">
        <w:rPr>
          <w:rFonts w:ascii="Times New Roman" w:hAnsi="Times New Roman" w:cs="Times New Roman"/>
          <w:sz w:val="24"/>
          <w:szCs w:val="24"/>
        </w:rPr>
        <w:t xml:space="preserve"> in the higher risk probability end of the models, with the </w:t>
      </w:r>
      <w:proofErr w:type="gramStart"/>
      <w:r w:rsidR="001878F2" w:rsidRPr="00983A0C">
        <w:rPr>
          <w:rFonts w:ascii="Times New Roman" w:hAnsi="Times New Roman" w:cs="Times New Roman"/>
          <w:sz w:val="24"/>
          <w:szCs w:val="24"/>
        </w:rPr>
        <w:t>AN and</w:t>
      </w:r>
      <w:proofErr w:type="gramEnd"/>
      <w:r w:rsidR="001878F2" w:rsidRPr="00983A0C">
        <w:rPr>
          <w:rFonts w:ascii="Times New Roman" w:hAnsi="Times New Roman" w:cs="Times New Roman"/>
          <w:sz w:val="24"/>
          <w:szCs w:val="24"/>
        </w:rPr>
        <w:t xml:space="preserve"> DN models slightly more </w:t>
      </w:r>
      <w:proofErr w:type="spellStart"/>
      <w:r w:rsidR="001878F2" w:rsidRPr="00983A0C">
        <w:rPr>
          <w:rFonts w:ascii="Times New Roman" w:hAnsi="Times New Roman" w:cs="Times New Roman"/>
          <w:sz w:val="24"/>
          <w:szCs w:val="24"/>
        </w:rPr>
        <w:t>overfit</w:t>
      </w:r>
      <w:proofErr w:type="spellEnd"/>
      <w:r w:rsidR="001878F2" w:rsidRPr="00983A0C">
        <w:rPr>
          <w:rFonts w:ascii="Times New Roman" w:hAnsi="Times New Roman" w:cs="Times New Roman"/>
          <w:sz w:val="24"/>
          <w:szCs w:val="24"/>
        </w:rPr>
        <w:t xml:space="preserve"> than the DPN and DR models.</w:t>
      </w:r>
    </w:p>
    <w:p w14:paraId="16D3637B" w14:textId="3F96F64D" w:rsidR="00CE210B" w:rsidRPr="00983A0C" w:rsidRDefault="3E8DF989" w:rsidP="00C0711E">
      <w:pPr>
        <w:spacing w:line="480" w:lineRule="auto"/>
        <w:ind w:firstLine="720"/>
        <w:rPr>
          <w:rFonts w:ascii="Times New Roman" w:hAnsi="Times New Roman" w:cs="Times New Roman"/>
          <w:sz w:val="24"/>
          <w:szCs w:val="24"/>
        </w:rPr>
      </w:pPr>
      <w:r w:rsidRPr="3E8DF989">
        <w:rPr>
          <w:rFonts w:ascii="Times New Roman" w:hAnsi="Times New Roman" w:cs="Times New Roman"/>
          <w:sz w:val="24"/>
          <w:szCs w:val="24"/>
        </w:rPr>
        <w:t xml:space="preserve">For the DPN model, the variables in order from most to least contributory to the full model were age, age of type 1 diabetes diagnosis, average HbA1c, and average systolic blood pressure. For the AN model, the variables in order from most to contributory to the full model were age, age of type 1 diabetes diagnosis, average HbA1c, and average systolic blood pressure. For the DR model, the variables in order from most to contributory to the full model were age, average systolic blood pressure, duration of type 1 diabetes, age of type 1 diabetes diagnosis, and average HbA1c. For the DN model, the variables in order from most to contributory to the full </w:t>
      </w:r>
      <w:r w:rsidRPr="3E8DF989">
        <w:rPr>
          <w:rFonts w:ascii="Times New Roman" w:hAnsi="Times New Roman" w:cs="Times New Roman"/>
          <w:sz w:val="24"/>
          <w:szCs w:val="24"/>
        </w:rPr>
        <w:lastRenderedPageBreak/>
        <w:t>model were age, age of type 1 diabetes diagnosis, average systolic blood pressure, and average HbA1c. Nomograms were generated as a visual aid for understanding variable contributions to the models (</w:t>
      </w:r>
      <w:r w:rsidRPr="3E8DF989">
        <w:rPr>
          <w:rFonts w:ascii="Times New Roman" w:hAnsi="Times New Roman" w:cs="Times New Roman"/>
          <w:b/>
          <w:bCs/>
          <w:sz w:val="24"/>
          <w:szCs w:val="24"/>
        </w:rPr>
        <w:t>Figure 1, right</w:t>
      </w:r>
      <w:r w:rsidRPr="3E8DF989">
        <w:rPr>
          <w:rFonts w:ascii="Times New Roman" w:hAnsi="Times New Roman" w:cs="Times New Roman"/>
          <w:sz w:val="24"/>
          <w:szCs w:val="24"/>
        </w:rPr>
        <w:t>).</w:t>
      </w:r>
    </w:p>
    <w:p w14:paraId="75A992D6" w14:textId="7E51F4AF" w:rsidR="00CE210B" w:rsidRPr="00983A0C" w:rsidRDefault="00CE210B" w:rsidP="00CE210B">
      <w:pPr>
        <w:spacing w:line="480" w:lineRule="auto"/>
        <w:rPr>
          <w:rFonts w:ascii="Times New Roman" w:hAnsi="Times New Roman" w:cs="Times New Roman"/>
          <w:i/>
          <w:iCs/>
          <w:sz w:val="24"/>
          <w:szCs w:val="24"/>
        </w:rPr>
      </w:pPr>
      <w:r w:rsidRPr="00983A0C">
        <w:rPr>
          <w:rFonts w:ascii="Times New Roman" w:hAnsi="Times New Roman" w:cs="Times New Roman"/>
          <w:i/>
          <w:iCs/>
          <w:sz w:val="24"/>
          <w:szCs w:val="24"/>
        </w:rPr>
        <w:t>Predict individual diabetic complication risk</w:t>
      </w:r>
    </w:p>
    <w:p w14:paraId="1EB1BDF5" w14:textId="30D694DF" w:rsidR="009E6E76" w:rsidRPr="00983A0C" w:rsidRDefault="00645011" w:rsidP="00D602B1">
      <w:pPr>
        <w:spacing w:line="480" w:lineRule="auto"/>
        <w:ind w:firstLine="720"/>
        <w:rPr>
          <w:rFonts w:ascii="Times New Roman" w:hAnsi="Times New Roman" w:cs="Times New Roman"/>
          <w:sz w:val="24"/>
          <w:szCs w:val="24"/>
        </w:rPr>
      </w:pPr>
      <w:r w:rsidRPr="00983A0C">
        <w:rPr>
          <w:rFonts w:ascii="Times New Roman" w:hAnsi="Times New Roman" w:cs="Times New Roman"/>
          <w:sz w:val="24"/>
          <w:szCs w:val="24"/>
        </w:rPr>
        <w:t xml:space="preserve">To facilitate the use of our risk models by clinicians and patients, we </w:t>
      </w:r>
      <w:r w:rsidR="3BDF6EE0" w:rsidRPr="00983A0C">
        <w:rPr>
          <w:rFonts w:ascii="Times New Roman" w:hAnsi="Times New Roman" w:cs="Times New Roman"/>
          <w:sz w:val="24"/>
          <w:szCs w:val="24"/>
        </w:rPr>
        <w:t>created a web interface (</w:t>
      </w:r>
      <w:hyperlink r:id="rId15">
        <w:r w:rsidR="3BDF6EE0" w:rsidRPr="00983A0C">
          <w:rPr>
            <w:rStyle w:val="Hyperlink"/>
            <w:rFonts w:ascii="Times New Roman" w:hAnsi="Times New Roman" w:cs="Times New Roman"/>
            <w:sz w:val="24"/>
            <w:szCs w:val="24"/>
          </w:rPr>
          <w:t>https://ptran25.shinyapps.io/Diabetic_Peripheral_Neuropathy_Risk</w:t>
        </w:r>
      </w:hyperlink>
      <w:r w:rsidR="3BDF6EE0" w:rsidRPr="00983A0C">
        <w:rPr>
          <w:rFonts w:ascii="Times New Roman" w:hAnsi="Times New Roman" w:cs="Times New Roman"/>
          <w:sz w:val="24"/>
          <w:szCs w:val="24"/>
        </w:rPr>
        <w:t xml:space="preserve">) for individuals to enter their data to estimate their specific risk of diabetic </w:t>
      </w:r>
      <w:r w:rsidRPr="00983A0C">
        <w:rPr>
          <w:rFonts w:ascii="Times New Roman" w:hAnsi="Times New Roman" w:cs="Times New Roman"/>
          <w:sz w:val="24"/>
          <w:szCs w:val="24"/>
        </w:rPr>
        <w:t xml:space="preserve">microvascular </w:t>
      </w:r>
      <w:r w:rsidR="3BDF6EE0" w:rsidRPr="00983A0C">
        <w:rPr>
          <w:rFonts w:ascii="Times New Roman" w:hAnsi="Times New Roman" w:cs="Times New Roman"/>
          <w:sz w:val="24"/>
          <w:szCs w:val="24"/>
        </w:rPr>
        <w:t xml:space="preserve">complications. This interface was created to inform patients of their individual risk of complications and for them to be motivated to reduce their complication risk by reducing their </w:t>
      </w:r>
      <w:r w:rsidR="00D602B1" w:rsidRPr="00983A0C">
        <w:rPr>
          <w:rFonts w:ascii="Times New Roman" w:hAnsi="Times New Roman" w:cs="Times New Roman"/>
          <w:sz w:val="24"/>
          <w:szCs w:val="24"/>
        </w:rPr>
        <w:t xml:space="preserve">systolic </w:t>
      </w:r>
      <w:r w:rsidR="3BDF6EE0" w:rsidRPr="00983A0C">
        <w:rPr>
          <w:rFonts w:ascii="Times New Roman" w:hAnsi="Times New Roman" w:cs="Times New Roman"/>
          <w:sz w:val="24"/>
          <w:szCs w:val="24"/>
        </w:rPr>
        <w:t xml:space="preserve">blood pressure and HbA1C. </w:t>
      </w:r>
      <w:r w:rsidR="00D602B1" w:rsidRPr="00983A0C">
        <w:rPr>
          <w:rFonts w:ascii="Times New Roman" w:hAnsi="Times New Roman" w:cs="Times New Roman"/>
          <w:sz w:val="24"/>
          <w:szCs w:val="24"/>
        </w:rPr>
        <w:t>In our models, changes in systolic blood pressure and/or HbA1c levels are associated with noticeable changes in probability of having a microvascular complication (</w:t>
      </w:r>
      <w:r w:rsidR="00D602B1" w:rsidRPr="00983A0C">
        <w:rPr>
          <w:rFonts w:ascii="Times New Roman" w:hAnsi="Times New Roman" w:cs="Times New Roman"/>
          <w:b/>
          <w:bCs/>
          <w:sz w:val="24"/>
          <w:szCs w:val="24"/>
        </w:rPr>
        <w:t>Figure 2</w:t>
      </w:r>
      <w:r w:rsidR="00D602B1" w:rsidRPr="00983A0C">
        <w:rPr>
          <w:rFonts w:ascii="Times New Roman" w:hAnsi="Times New Roman" w:cs="Times New Roman"/>
          <w:sz w:val="24"/>
          <w:szCs w:val="24"/>
        </w:rPr>
        <w:t>). According to the International Society of Hypertension guidelines</w:t>
      </w:r>
      <w:r w:rsidR="4B0C6C08" w:rsidRPr="4B0C6C08">
        <w:rPr>
          <w:rFonts w:ascii="Times New Roman" w:hAnsi="Times New Roman" w:cs="Times New Roman"/>
          <w:sz w:val="24"/>
          <w:szCs w:val="24"/>
        </w:rPr>
        <w:t xml:space="preserve"> </w:t>
      </w:r>
      <w:r w:rsidR="00D602B1" w:rsidRPr="00983A0C">
        <w:rPr>
          <w:rFonts w:ascii="Times New Roman" w:hAnsi="Times New Roman" w:cs="Times New Roman"/>
          <w:sz w:val="24"/>
          <w:szCs w:val="24"/>
        </w:rPr>
        <w:fldChar w:fldCharType="begin">
          <w:fldData xml:space="preserve">PEVuZE5vdGU+PENpdGU+PEF1dGhvcj5VbmdlcjwvQXV0aG9yPjxZZWFyPjIwMjA8L1llYXI+PFJl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</w:fldData>
        </w:fldChar>
      </w:r>
      <w:r w:rsidR="00D602B1" w:rsidRPr="00983A0C">
        <w:rPr>
          <w:rFonts w:ascii="Times New Roman" w:hAnsi="Times New Roman" w:cs="Times New Roman"/>
          <w:sz w:val="24"/>
          <w:szCs w:val="24"/>
        </w:rPr>
        <w:instrText xml:space="preserve"> ADDIN EN.CITE </w:instrText>
      </w:r>
      <w:r w:rsidR="00D602B1" w:rsidRPr="00983A0C">
        <w:rPr>
          <w:rFonts w:ascii="Times New Roman" w:hAnsi="Times New Roman" w:cs="Times New Roman"/>
          <w:sz w:val="24"/>
          <w:szCs w:val="24"/>
        </w:rPr>
        <w:fldChar w:fldCharType="begin">
          <w:fldData xml:space="preserve">PEVuZE5vdGU+PENpdGU+PEF1dGhvcj5VbmdlcjwvQXV0aG9yPjxZZWFyPjIwMjA8L1llYXI+PFJl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</w:fldData>
        </w:fldChar>
      </w:r>
      <w:r w:rsidR="00D602B1" w:rsidRPr="00983A0C">
        <w:rPr>
          <w:rFonts w:ascii="Times New Roman" w:hAnsi="Times New Roman" w:cs="Times New Roman"/>
          <w:sz w:val="24"/>
          <w:szCs w:val="24"/>
        </w:rPr>
        <w:instrText xml:space="preserve"> ADDIN EN.CITE.DATA </w:instrText>
      </w:r>
      <w:r w:rsidR="00D602B1" w:rsidRPr="00983A0C">
        <w:rPr>
          <w:rFonts w:ascii="Times New Roman" w:hAnsi="Times New Roman" w:cs="Times New Roman"/>
          <w:sz w:val="24"/>
          <w:szCs w:val="24"/>
        </w:rPr>
      </w:r>
      <w:r w:rsidR="00D602B1" w:rsidRPr="00983A0C">
        <w:rPr>
          <w:rFonts w:ascii="Times New Roman" w:hAnsi="Times New Roman" w:cs="Times New Roman"/>
          <w:sz w:val="24"/>
          <w:szCs w:val="24"/>
        </w:rPr>
        <w:fldChar w:fldCharType="end"/>
      </w:r>
      <w:r w:rsidR="00D602B1" w:rsidRPr="00983A0C">
        <w:rPr>
          <w:rFonts w:ascii="Times New Roman" w:hAnsi="Times New Roman" w:cs="Times New Roman"/>
          <w:sz w:val="24"/>
          <w:szCs w:val="24"/>
        </w:rPr>
      </w:r>
      <w:r w:rsidR="00D602B1" w:rsidRPr="00983A0C">
        <w:rPr>
          <w:rFonts w:ascii="Times New Roman" w:hAnsi="Times New Roman" w:cs="Times New Roman"/>
          <w:sz w:val="24"/>
          <w:szCs w:val="24"/>
        </w:rPr>
        <w:fldChar w:fldCharType="separate"/>
      </w:r>
      <w:r w:rsidR="00D602B1" w:rsidRPr="00983A0C">
        <w:rPr>
          <w:rFonts w:ascii="Times New Roman" w:hAnsi="Times New Roman" w:cs="Times New Roman"/>
          <w:noProof/>
          <w:sz w:val="24"/>
          <w:szCs w:val="24"/>
        </w:rPr>
        <w:t>(32; 33)</w:t>
      </w:r>
      <w:r w:rsidR="00D602B1" w:rsidRPr="00983A0C">
        <w:rPr>
          <w:rFonts w:ascii="Times New Roman" w:hAnsi="Times New Roman" w:cs="Times New Roman"/>
          <w:sz w:val="24"/>
          <w:szCs w:val="24"/>
        </w:rPr>
        <w:fldChar w:fldCharType="end"/>
      </w:r>
      <w:r w:rsidR="3BDF6EE0" w:rsidRPr="00983A0C">
        <w:rPr>
          <w:rFonts w:ascii="Times New Roman" w:hAnsi="Times New Roman" w:cs="Times New Roman"/>
          <w:sz w:val="24"/>
          <w:szCs w:val="24"/>
        </w:rPr>
        <w:t>, the target systolic blood pressure for hypertensive patients is less than 1</w:t>
      </w:r>
      <w:r w:rsidR="00D602B1" w:rsidRPr="00983A0C">
        <w:rPr>
          <w:rFonts w:ascii="Times New Roman" w:hAnsi="Times New Roman" w:cs="Times New Roman"/>
          <w:sz w:val="24"/>
          <w:szCs w:val="24"/>
        </w:rPr>
        <w:t>4</w:t>
      </w:r>
      <w:r w:rsidR="3BDF6EE0" w:rsidRPr="00983A0C">
        <w:rPr>
          <w:rFonts w:ascii="Times New Roman" w:hAnsi="Times New Roman" w:cs="Times New Roman"/>
          <w:sz w:val="24"/>
          <w:szCs w:val="24"/>
        </w:rPr>
        <w:t>0 mmHg. Thus, for patients who report a systolic blood pressure greater than 1</w:t>
      </w:r>
      <w:r w:rsidR="00D602B1" w:rsidRPr="00983A0C">
        <w:rPr>
          <w:rFonts w:ascii="Times New Roman" w:hAnsi="Times New Roman" w:cs="Times New Roman"/>
          <w:sz w:val="24"/>
          <w:szCs w:val="24"/>
        </w:rPr>
        <w:t>4</w:t>
      </w:r>
      <w:r w:rsidR="3BDF6EE0" w:rsidRPr="00983A0C">
        <w:rPr>
          <w:rFonts w:ascii="Times New Roman" w:hAnsi="Times New Roman" w:cs="Times New Roman"/>
          <w:sz w:val="24"/>
          <w:szCs w:val="24"/>
        </w:rPr>
        <w:t xml:space="preserve">0 mmHg, the algorithm calculates what that individuals associated probability of having diabetic complications if their systolic blood pressure was </w:t>
      </w:r>
      <w:r w:rsidR="00D602B1" w:rsidRPr="00983A0C">
        <w:rPr>
          <w:rFonts w:ascii="Times New Roman" w:hAnsi="Times New Roman" w:cs="Times New Roman"/>
          <w:sz w:val="24"/>
          <w:szCs w:val="24"/>
        </w:rPr>
        <w:t>2</w:t>
      </w:r>
      <w:r w:rsidR="3BDF6EE0" w:rsidRPr="00983A0C">
        <w:rPr>
          <w:rFonts w:ascii="Times New Roman" w:hAnsi="Times New Roman" w:cs="Times New Roman"/>
          <w:sz w:val="24"/>
          <w:szCs w:val="24"/>
        </w:rPr>
        <w:t xml:space="preserve">0 mmHg lower than the value they entered. According to the </w:t>
      </w:r>
      <w:r w:rsidR="00D602B1" w:rsidRPr="00983A0C">
        <w:rPr>
          <w:rFonts w:ascii="Times New Roman" w:hAnsi="Times New Roman" w:cs="Times New Roman"/>
          <w:sz w:val="24"/>
          <w:szCs w:val="24"/>
        </w:rPr>
        <w:t xml:space="preserve">American Diabetes Association, International Society for Pediatric and Adolescent Diabetes, and Canadian Diabetes Association guidelines </w:t>
      </w:r>
      <w:r w:rsidR="00D602B1" w:rsidRPr="00983A0C">
        <w:rPr>
          <w:rFonts w:ascii="Times New Roman" w:hAnsi="Times New Roman" w:cs="Times New Roman"/>
          <w:sz w:val="24"/>
          <w:szCs w:val="24"/>
        </w:rPr>
        <w:fldChar w:fldCharType="begin">
          <w:fldData xml:space="preserve">PEVuZE5vdGU+PENpdGU+PFllYXI+MjAxODwvWWVhcj48UmVjTnVtPjk8L1JlY051bT48RGlzcGxh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</w:fldData>
        </w:fldChar>
      </w:r>
      <w:r w:rsidR="00D602B1" w:rsidRPr="00983A0C">
        <w:rPr>
          <w:rFonts w:ascii="Times New Roman" w:hAnsi="Times New Roman" w:cs="Times New Roman"/>
          <w:sz w:val="24"/>
          <w:szCs w:val="24"/>
        </w:rPr>
        <w:instrText xml:space="preserve"> ADDIN EN.CITE </w:instrText>
      </w:r>
      <w:r w:rsidR="00D602B1" w:rsidRPr="00983A0C">
        <w:rPr>
          <w:rFonts w:ascii="Times New Roman" w:hAnsi="Times New Roman" w:cs="Times New Roman"/>
          <w:sz w:val="24"/>
          <w:szCs w:val="24"/>
        </w:rPr>
        <w:fldChar w:fldCharType="begin">
          <w:fldData xml:space="preserve">PEVuZE5vdGU+PENpdGU+PFllYXI+MjAxODwvWWVhcj48UmVjTnVtPjk8L1JlY051bT48RGlzcGxh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</w:fldData>
        </w:fldChar>
      </w:r>
      <w:r w:rsidR="00D602B1" w:rsidRPr="00983A0C">
        <w:rPr>
          <w:rFonts w:ascii="Times New Roman" w:hAnsi="Times New Roman" w:cs="Times New Roman"/>
          <w:sz w:val="24"/>
          <w:szCs w:val="24"/>
        </w:rPr>
        <w:instrText xml:space="preserve"> ADDIN EN.CITE.DATA </w:instrText>
      </w:r>
      <w:r w:rsidR="00D602B1" w:rsidRPr="00983A0C">
        <w:rPr>
          <w:rFonts w:ascii="Times New Roman" w:hAnsi="Times New Roman" w:cs="Times New Roman"/>
          <w:sz w:val="24"/>
          <w:szCs w:val="24"/>
        </w:rPr>
      </w:r>
      <w:r w:rsidR="00D602B1" w:rsidRPr="00983A0C">
        <w:rPr>
          <w:rFonts w:ascii="Times New Roman" w:hAnsi="Times New Roman" w:cs="Times New Roman"/>
          <w:sz w:val="24"/>
          <w:szCs w:val="24"/>
        </w:rPr>
        <w:fldChar w:fldCharType="end"/>
      </w:r>
      <w:r w:rsidR="00D602B1" w:rsidRPr="00983A0C">
        <w:rPr>
          <w:rFonts w:ascii="Times New Roman" w:hAnsi="Times New Roman" w:cs="Times New Roman"/>
          <w:sz w:val="24"/>
          <w:szCs w:val="24"/>
        </w:rPr>
      </w:r>
      <w:r w:rsidR="00D602B1" w:rsidRPr="00983A0C">
        <w:rPr>
          <w:rFonts w:ascii="Times New Roman" w:hAnsi="Times New Roman" w:cs="Times New Roman"/>
          <w:sz w:val="24"/>
          <w:szCs w:val="24"/>
        </w:rPr>
        <w:fldChar w:fldCharType="separate"/>
      </w:r>
      <w:r w:rsidR="00D602B1" w:rsidRPr="00983A0C">
        <w:rPr>
          <w:rFonts w:ascii="Times New Roman" w:hAnsi="Times New Roman" w:cs="Times New Roman"/>
          <w:noProof/>
          <w:sz w:val="24"/>
          <w:szCs w:val="24"/>
        </w:rPr>
        <w:t>(34-36)</w:t>
      </w:r>
      <w:r w:rsidR="00D602B1" w:rsidRPr="00983A0C">
        <w:rPr>
          <w:rFonts w:ascii="Times New Roman" w:hAnsi="Times New Roman" w:cs="Times New Roman"/>
          <w:sz w:val="24"/>
          <w:szCs w:val="24"/>
        </w:rPr>
        <w:fldChar w:fldCharType="end"/>
      </w:r>
      <w:r w:rsidR="3BDF6EE0" w:rsidRPr="00983A0C">
        <w:rPr>
          <w:rFonts w:ascii="Times New Roman" w:hAnsi="Times New Roman" w:cs="Times New Roman"/>
          <w:sz w:val="24"/>
          <w:szCs w:val="24"/>
        </w:rPr>
        <w:t xml:space="preserve">, the target HbA1C for diabetic patients is less than </w:t>
      </w:r>
      <w:r w:rsidR="00D602B1" w:rsidRPr="00983A0C">
        <w:rPr>
          <w:rFonts w:ascii="Times New Roman" w:hAnsi="Times New Roman" w:cs="Times New Roman"/>
          <w:sz w:val="24"/>
          <w:szCs w:val="24"/>
        </w:rPr>
        <w:t>7</w:t>
      </w:r>
      <w:r w:rsidR="3BDF6EE0" w:rsidRPr="00983A0C">
        <w:rPr>
          <w:rFonts w:ascii="Times New Roman" w:hAnsi="Times New Roman" w:cs="Times New Roman"/>
          <w:sz w:val="24"/>
          <w:szCs w:val="24"/>
        </w:rPr>
        <w:t xml:space="preserve">%. Thus, for patients who report </w:t>
      </w:r>
      <w:proofErr w:type="gramStart"/>
      <w:r w:rsidR="3BDF6EE0" w:rsidRPr="00983A0C">
        <w:rPr>
          <w:rFonts w:ascii="Times New Roman" w:hAnsi="Times New Roman" w:cs="Times New Roman"/>
          <w:sz w:val="24"/>
          <w:szCs w:val="24"/>
        </w:rPr>
        <w:t>a</w:t>
      </w:r>
      <w:proofErr w:type="gramEnd"/>
      <w:r w:rsidR="3BDF6EE0" w:rsidRPr="00983A0C">
        <w:rPr>
          <w:rFonts w:ascii="Times New Roman" w:hAnsi="Times New Roman" w:cs="Times New Roman"/>
          <w:sz w:val="24"/>
          <w:szCs w:val="24"/>
        </w:rPr>
        <w:t xml:space="preserve"> HbA1C greater than </w:t>
      </w:r>
      <w:r w:rsidR="00D602B1" w:rsidRPr="00983A0C">
        <w:rPr>
          <w:rFonts w:ascii="Times New Roman" w:hAnsi="Times New Roman" w:cs="Times New Roman"/>
          <w:sz w:val="24"/>
          <w:szCs w:val="24"/>
        </w:rPr>
        <w:t>7</w:t>
      </w:r>
      <w:r w:rsidR="3BDF6EE0" w:rsidRPr="00983A0C">
        <w:rPr>
          <w:rFonts w:ascii="Times New Roman" w:hAnsi="Times New Roman" w:cs="Times New Roman"/>
          <w:sz w:val="24"/>
          <w:szCs w:val="24"/>
        </w:rPr>
        <w:t xml:space="preserve">%, the algorithm calculates what an individual’s associated probability of having diabetic complications if their HbA1C was </w:t>
      </w:r>
      <w:r w:rsidR="00D602B1" w:rsidRPr="00983A0C">
        <w:rPr>
          <w:rFonts w:ascii="Times New Roman" w:hAnsi="Times New Roman" w:cs="Times New Roman"/>
          <w:sz w:val="24"/>
          <w:szCs w:val="24"/>
        </w:rPr>
        <w:t>2</w:t>
      </w:r>
      <w:r w:rsidR="3BDF6EE0" w:rsidRPr="00983A0C">
        <w:rPr>
          <w:rFonts w:ascii="Times New Roman" w:hAnsi="Times New Roman" w:cs="Times New Roman"/>
          <w:sz w:val="24"/>
          <w:szCs w:val="24"/>
        </w:rPr>
        <w:t>% lower than the value they entered.</w:t>
      </w:r>
    </w:p>
    <w:p w14:paraId="5CEA5D8B" w14:textId="76E42E94" w:rsidR="009E6E76" w:rsidRPr="00983A0C" w:rsidRDefault="009E6E76" w:rsidP="0A153472">
      <w:pPr>
        <w:spacing w:line="480" w:lineRule="auto"/>
        <w:rPr>
          <w:rFonts w:ascii="Times New Roman" w:hAnsi="Times New Roman" w:cs="Times New Roman"/>
          <w:b/>
          <w:bCs/>
          <w:sz w:val="24"/>
          <w:szCs w:val="24"/>
        </w:rPr>
      </w:pPr>
    </w:p>
    <w:p w14:paraId="7D9E201B" w14:textId="4A4BE704" w:rsidR="00C944BC" w:rsidRPr="00983A0C" w:rsidRDefault="0A153472" w:rsidP="0A153472">
      <w:pPr>
        <w:spacing w:line="480" w:lineRule="auto"/>
        <w:rPr>
          <w:rFonts w:ascii="Times New Roman" w:hAnsi="Times New Roman" w:cs="Times New Roman"/>
          <w:b/>
          <w:bCs/>
          <w:sz w:val="24"/>
          <w:szCs w:val="24"/>
        </w:rPr>
      </w:pPr>
      <w:r w:rsidRPr="00983A0C">
        <w:rPr>
          <w:rFonts w:ascii="Times New Roman" w:hAnsi="Times New Roman" w:cs="Times New Roman"/>
          <w:b/>
          <w:bCs/>
          <w:sz w:val="24"/>
          <w:szCs w:val="24"/>
        </w:rPr>
        <w:lastRenderedPageBreak/>
        <w:t>DISCUSSION</w:t>
      </w:r>
    </w:p>
    <w:p w14:paraId="11DCC1BA" w14:textId="2CF38DA2" w:rsidR="00074E0F" w:rsidRPr="00983A0C" w:rsidRDefault="001B63A2" w:rsidP="00961E94">
      <w:pPr>
        <w:spacing w:line="480" w:lineRule="auto"/>
        <w:ind w:firstLine="720"/>
        <w:rPr>
          <w:rFonts w:ascii="Times New Roman" w:hAnsi="Times New Roman" w:cs="Times New Roman"/>
          <w:sz w:val="24"/>
          <w:szCs w:val="24"/>
        </w:rPr>
      </w:pPr>
      <w:r w:rsidRPr="00983A0C">
        <w:rPr>
          <w:rFonts w:ascii="Times New Roman" w:hAnsi="Times New Roman" w:cs="Times New Roman"/>
          <w:sz w:val="24"/>
          <w:szCs w:val="24"/>
        </w:rPr>
        <w:t>While the DCCT trial and multiple other studies have shown the importance of HbA1C levels in risk of diabetic complications</w:t>
      </w:r>
      <w:r w:rsidR="00313B2A" w:rsidRPr="00983A0C">
        <w:rPr>
          <w:rFonts w:ascii="Times New Roman" w:hAnsi="Times New Roman" w:cs="Times New Roman"/>
          <w:sz w:val="24"/>
          <w:szCs w:val="24"/>
        </w:rPr>
        <w:t xml:space="preserve"> </w:t>
      </w:r>
      <w:r w:rsidR="00313B2A" w:rsidRPr="00983A0C">
        <w:rPr>
          <w:rFonts w:ascii="Times New Roman" w:hAnsi="Times New Roman" w:cs="Times New Roman"/>
          <w:bCs/>
          <w:sz w:val="24"/>
          <w:szCs w:val="24"/>
        </w:rPr>
        <w:fldChar w:fldCharType="begin">
          <w:fldData xml:space="preserve">PEVuZE5vdGU+PENpdGU+PEF1dGhvcj5OYXRoYW48L0F1dGhvcj48WWVhcj4xOTkzPC9ZZWFyPjxS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</w:fldData>
        </w:fldChar>
      </w:r>
      <w:r w:rsidR="00313B2A" w:rsidRPr="00983A0C">
        <w:rPr>
          <w:rFonts w:ascii="Times New Roman" w:hAnsi="Times New Roman" w:cs="Times New Roman"/>
          <w:bCs/>
          <w:sz w:val="24"/>
          <w:szCs w:val="24"/>
        </w:rPr>
        <w:instrText xml:space="preserve"> ADDIN EN.CITE </w:instrText>
      </w:r>
      <w:r w:rsidR="00313B2A" w:rsidRPr="00983A0C">
        <w:rPr>
          <w:rFonts w:ascii="Times New Roman" w:hAnsi="Times New Roman" w:cs="Times New Roman"/>
          <w:bCs/>
          <w:sz w:val="24"/>
          <w:szCs w:val="24"/>
        </w:rPr>
        <w:fldChar w:fldCharType="begin">
          <w:fldData xml:space="preserve">PEVuZE5vdGU+PENpdGU+PEF1dGhvcj5OYXRoYW48L0F1dGhvcj48WWVhcj4xOTkzPC9ZZWFyPjxS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</w:fldData>
        </w:fldChar>
      </w:r>
      <w:r w:rsidR="00313B2A" w:rsidRPr="00983A0C">
        <w:rPr>
          <w:rFonts w:ascii="Times New Roman" w:hAnsi="Times New Roman" w:cs="Times New Roman"/>
          <w:bCs/>
          <w:sz w:val="24"/>
          <w:szCs w:val="24"/>
        </w:rPr>
        <w:instrText xml:space="preserve"> ADDIN EN.CITE.DATA </w:instrText>
      </w:r>
      <w:r w:rsidR="00313B2A" w:rsidRPr="00983A0C">
        <w:rPr>
          <w:rFonts w:ascii="Times New Roman" w:hAnsi="Times New Roman" w:cs="Times New Roman"/>
          <w:bCs/>
          <w:sz w:val="24"/>
          <w:szCs w:val="24"/>
        </w:rPr>
      </w:r>
      <w:r w:rsidR="00313B2A" w:rsidRPr="00983A0C">
        <w:rPr>
          <w:rFonts w:ascii="Times New Roman" w:hAnsi="Times New Roman" w:cs="Times New Roman"/>
          <w:bCs/>
          <w:sz w:val="24"/>
          <w:szCs w:val="24"/>
        </w:rPr>
        <w:fldChar w:fldCharType="end"/>
      </w:r>
      <w:r w:rsidR="00313B2A" w:rsidRPr="00983A0C">
        <w:rPr>
          <w:rFonts w:ascii="Times New Roman" w:hAnsi="Times New Roman" w:cs="Times New Roman"/>
          <w:bCs/>
          <w:sz w:val="24"/>
          <w:szCs w:val="24"/>
        </w:rPr>
      </w:r>
      <w:r w:rsidR="00313B2A" w:rsidRPr="00983A0C">
        <w:rPr>
          <w:rFonts w:ascii="Times New Roman" w:hAnsi="Times New Roman" w:cs="Times New Roman"/>
          <w:bCs/>
          <w:sz w:val="24"/>
          <w:szCs w:val="24"/>
        </w:rPr>
        <w:fldChar w:fldCharType="separate"/>
      </w:r>
      <w:r w:rsidR="00313B2A" w:rsidRPr="00983A0C">
        <w:rPr>
          <w:rFonts w:ascii="Times New Roman" w:hAnsi="Times New Roman" w:cs="Times New Roman"/>
          <w:bCs/>
          <w:noProof/>
          <w:sz w:val="24"/>
          <w:szCs w:val="24"/>
        </w:rPr>
        <w:t>(8; 9)</w:t>
      </w:r>
      <w:r w:rsidR="00313B2A" w:rsidRPr="00983A0C">
        <w:rPr>
          <w:rFonts w:ascii="Times New Roman" w:hAnsi="Times New Roman" w:cs="Times New Roman"/>
          <w:bCs/>
          <w:sz w:val="24"/>
          <w:szCs w:val="24"/>
        </w:rPr>
        <w:fldChar w:fldCharType="end"/>
      </w:r>
      <w:r w:rsidRPr="00983A0C">
        <w:rPr>
          <w:rFonts w:ascii="Times New Roman" w:hAnsi="Times New Roman" w:cs="Times New Roman"/>
          <w:sz w:val="24"/>
          <w:szCs w:val="24"/>
        </w:rPr>
        <w:t>, our cross</w:t>
      </w:r>
      <w:r w:rsidR="00C0711E" w:rsidRPr="00983A0C">
        <w:rPr>
          <w:rFonts w:ascii="Times New Roman" w:hAnsi="Times New Roman" w:cs="Times New Roman"/>
          <w:sz w:val="24"/>
          <w:szCs w:val="24"/>
        </w:rPr>
        <w:t>-</w:t>
      </w:r>
      <w:r w:rsidRPr="00983A0C">
        <w:rPr>
          <w:rFonts w:ascii="Times New Roman" w:hAnsi="Times New Roman" w:cs="Times New Roman"/>
          <w:sz w:val="24"/>
          <w:szCs w:val="24"/>
        </w:rPr>
        <w:t>sectional cohort find no association between average HbA1c, maximum HbA1c, standard deviation of HbA1c, and HbA1c at last visit to any of the four diabetic complications studied on univariate analysis</w:t>
      </w:r>
      <w:r w:rsidR="00313B2A" w:rsidRPr="00983A0C">
        <w:rPr>
          <w:rFonts w:ascii="Times New Roman" w:hAnsi="Times New Roman" w:cs="Times New Roman"/>
          <w:sz w:val="24"/>
          <w:szCs w:val="24"/>
        </w:rPr>
        <w:t xml:space="preserve"> (</w:t>
      </w:r>
      <w:r w:rsidR="00313B2A" w:rsidRPr="00983A0C">
        <w:rPr>
          <w:rFonts w:ascii="Times New Roman" w:hAnsi="Times New Roman" w:cs="Times New Roman"/>
          <w:b/>
          <w:bCs/>
          <w:sz w:val="24"/>
          <w:szCs w:val="24"/>
        </w:rPr>
        <w:t>Table 2</w:t>
      </w:r>
      <w:r w:rsidR="00313B2A" w:rsidRPr="00983A0C">
        <w:rPr>
          <w:rFonts w:ascii="Times New Roman" w:hAnsi="Times New Roman" w:cs="Times New Roman"/>
          <w:sz w:val="24"/>
          <w:szCs w:val="24"/>
        </w:rPr>
        <w:t>)</w:t>
      </w:r>
      <w:r w:rsidRPr="00983A0C">
        <w:rPr>
          <w:rFonts w:ascii="Times New Roman" w:hAnsi="Times New Roman" w:cs="Times New Roman"/>
          <w:sz w:val="24"/>
          <w:szCs w:val="24"/>
        </w:rPr>
        <w:t>. However, average HbA1c level was a significant contributor for the</w:t>
      </w:r>
      <w:r w:rsidR="00313B2A" w:rsidRPr="00983A0C">
        <w:rPr>
          <w:rFonts w:ascii="Times New Roman" w:hAnsi="Times New Roman" w:cs="Times New Roman"/>
          <w:sz w:val="24"/>
          <w:szCs w:val="24"/>
        </w:rPr>
        <w:t xml:space="preserve"> </w:t>
      </w:r>
      <w:r w:rsidRPr="00983A0C">
        <w:rPr>
          <w:rFonts w:ascii="Times New Roman" w:hAnsi="Times New Roman" w:cs="Times New Roman"/>
          <w:sz w:val="24"/>
          <w:szCs w:val="24"/>
        </w:rPr>
        <w:t>multivariate logistic regression models</w:t>
      </w:r>
      <w:r w:rsidR="00313B2A" w:rsidRPr="00983A0C">
        <w:rPr>
          <w:rFonts w:ascii="Times New Roman" w:hAnsi="Times New Roman" w:cs="Times New Roman"/>
          <w:sz w:val="24"/>
          <w:szCs w:val="24"/>
        </w:rPr>
        <w:t xml:space="preserve"> (</w:t>
      </w:r>
      <w:r w:rsidR="00313B2A" w:rsidRPr="00983A0C">
        <w:rPr>
          <w:rFonts w:ascii="Times New Roman" w:hAnsi="Times New Roman" w:cs="Times New Roman"/>
          <w:b/>
          <w:bCs/>
          <w:sz w:val="24"/>
          <w:szCs w:val="24"/>
        </w:rPr>
        <w:t>Figure 1</w:t>
      </w:r>
      <w:r w:rsidR="00313B2A" w:rsidRPr="00983A0C">
        <w:rPr>
          <w:rFonts w:ascii="Times New Roman" w:hAnsi="Times New Roman" w:cs="Times New Roman"/>
          <w:sz w:val="24"/>
          <w:szCs w:val="24"/>
        </w:rPr>
        <w:t>)</w:t>
      </w:r>
      <w:r w:rsidR="00D82744" w:rsidRPr="00983A0C">
        <w:rPr>
          <w:rFonts w:ascii="Times New Roman" w:hAnsi="Times New Roman" w:cs="Times New Roman"/>
          <w:sz w:val="24"/>
          <w:szCs w:val="24"/>
        </w:rPr>
        <w:t>. This suggest</w:t>
      </w:r>
      <w:r w:rsidR="00313B2A" w:rsidRPr="00983A0C">
        <w:rPr>
          <w:rFonts w:ascii="Times New Roman" w:hAnsi="Times New Roman" w:cs="Times New Roman"/>
          <w:sz w:val="24"/>
          <w:szCs w:val="24"/>
        </w:rPr>
        <w:t>s</w:t>
      </w:r>
      <w:r w:rsidR="00D82744" w:rsidRPr="00983A0C">
        <w:rPr>
          <w:rFonts w:ascii="Times New Roman" w:hAnsi="Times New Roman" w:cs="Times New Roman"/>
          <w:sz w:val="24"/>
          <w:szCs w:val="24"/>
        </w:rPr>
        <w:t xml:space="preserve"> that HbA1c is important in the context of </w:t>
      </w:r>
      <w:r w:rsidR="00A450C5" w:rsidRPr="00983A0C">
        <w:rPr>
          <w:rFonts w:ascii="Times New Roman" w:hAnsi="Times New Roman" w:cs="Times New Roman"/>
          <w:sz w:val="24"/>
          <w:szCs w:val="24"/>
        </w:rPr>
        <w:t xml:space="preserve">age and </w:t>
      </w:r>
      <w:r w:rsidR="00313B2A" w:rsidRPr="00983A0C">
        <w:rPr>
          <w:rFonts w:ascii="Times New Roman" w:hAnsi="Times New Roman" w:cs="Times New Roman"/>
          <w:sz w:val="24"/>
          <w:szCs w:val="24"/>
        </w:rPr>
        <w:t>age of type 1 diabetes diagnosis</w:t>
      </w:r>
      <w:r w:rsidR="00D82744" w:rsidRPr="00983A0C">
        <w:rPr>
          <w:rFonts w:ascii="Times New Roman" w:hAnsi="Times New Roman" w:cs="Times New Roman"/>
          <w:sz w:val="24"/>
          <w:szCs w:val="24"/>
        </w:rPr>
        <w:t xml:space="preserve">. </w:t>
      </w:r>
      <w:r w:rsidR="00A450C5" w:rsidRPr="00983A0C">
        <w:rPr>
          <w:rFonts w:ascii="Times New Roman" w:hAnsi="Times New Roman" w:cs="Times New Roman"/>
          <w:sz w:val="24"/>
          <w:szCs w:val="24"/>
        </w:rPr>
        <w:t>Additionally, while the DCCT clinical trial compared glucose control through HbA1c measurement in separate arms, our cross sectional non-interventional cohort has lower HbA1c values on average and the HbA1c values are more closely distributed</w:t>
      </w:r>
      <w:r w:rsidR="00313B2A" w:rsidRPr="00983A0C">
        <w:rPr>
          <w:rFonts w:ascii="Times New Roman" w:hAnsi="Times New Roman" w:cs="Times New Roman"/>
          <w:sz w:val="24"/>
          <w:szCs w:val="24"/>
        </w:rPr>
        <w:t xml:space="preserve"> (</w:t>
      </w:r>
      <w:r w:rsidR="00313B2A" w:rsidRPr="00983A0C">
        <w:rPr>
          <w:rFonts w:ascii="Times New Roman" w:hAnsi="Times New Roman" w:cs="Times New Roman"/>
          <w:b/>
          <w:bCs/>
          <w:sz w:val="24"/>
          <w:szCs w:val="24"/>
        </w:rPr>
        <w:t>Table 1</w:t>
      </w:r>
      <w:r w:rsidR="00313B2A" w:rsidRPr="00983A0C">
        <w:rPr>
          <w:rFonts w:ascii="Times New Roman" w:hAnsi="Times New Roman" w:cs="Times New Roman"/>
          <w:sz w:val="24"/>
          <w:szCs w:val="24"/>
        </w:rPr>
        <w:t>)</w:t>
      </w:r>
      <w:r w:rsidR="00A450C5" w:rsidRPr="00983A0C">
        <w:rPr>
          <w:rFonts w:ascii="Times New Roman" w:hAnsi="Times New Roman" w:cs="Times New Roman"/>
          <w:sz w:val="24"/>
          <w:szCs w:val="24"/>
        </w:rPr>
        <w:t xml:space="preserve">. </w:t>
      </w:r>
    </w:p>
    <w:p w14:paraId="3A9C459B" w14:textId="55634096" w:rsidR="007D281F" w:rsidRPr="00983A0C" w:rsidRDefault="00D82744" w:rsidP="00A450C5">
      <w:pPr>
        <w:spacing w:line="480" w:lineRule="auto"/>
        <w:ind w:firstLine="720"/>
        <w:rPr>
          <w:rFonts w:ascii="Times New Roman" w:hAnsi="Times New Roman" w:cs="Times New Roman"/>
          <w:sz w:val="24"/>
          <w:szCs w:val="24"/>
        </w:rPr>
      </w:pPr>
      <w:r w:rsidRPr="00983A0C">
        <w:rPr>
          <w:rFonts w:ascii="Times New Roman" w:hAnsi="Times New Roman" w:cs="Times New Roman"/>
          <w:sz w:val="24"/>
          <w:szCs w:val="24"/>
        </w:rPr>
        <w:t xml:space="preserve">Most of the </w:t>
      </w:r>
      <w:r w:rsidR="11873D1E" w:rsidRPr="11873D1E">
        <w:rPr>
          <w:rFonts w:ascii="Times New Roman" w:hAnsi="Times New Roman" w:cs="Times New Roman"/>
          <w:sz w:val="24"/>
          <w:szCs w:val="24"/>
        </w:rPr>
        <w:t xml:space="preserve">results from the </w:t>
      </w:r>
      <w:r w:rsidRPr="00983A0C">
        <w:rPr>
          <w:rFonts w:ascii="Times New Roman" w:hAnsi="Times New Roman" w:cs="Times New Roman"/>
          <w:sz w:val="24"/>
          <w:szCs w:val="24"/>
        </w:rPr>
        <w:t>univariate risk models agrees with previous reports of risk factors for complications</w:t>
      </w:r>
      <w:r w:rsidR="0056212B" w:rsidRPr="00983A0C">
        <w:rPr>
          <w:rFonts w:ascii="Times New Roman" w:hAnsi="Times New Roman" w:cs="Times New Roman"/>
          <w:sz w:val="24"/>
          <w:szCs w:val="24"/>
        </w:rPr>
        <w:t xml:space="preserve"> (</w:t>
      </w:r>
      <w:r w:rsidR="0056212B" w:rsidRPr="00983A0C">
        <w:rPr>
          <w:rFonts w:ascii="Times New Roman" w:hAnsi="Times New Roman" w:cs="Times New Roman"/>
          <w:b/>
          <w:bCs/>
          <w:sz w:val="24"/>
          <w:szCs w:val="24"/>
        </w:rPr>
        <w:t>Table 2</w:t>
      </w:r>
      <w:r w:rsidR="0056212B" w:rsidRPr="00983A0C">
        <w:rPr>
          <w:rFonts w:ascii="Times New Roman" w:hAnsi="Times New Roman" w:cs="Times New Roman"/>
          <w:sz w:val="24"/>
          <w:szCs w:val="24"/>
        </w:rPr>
        <w:t>)</w:t>
      </w:r>
      <w:r w:rsidRPr="00983A0C">
        <w:rPr>
          <w:rFonts w:ascii="Times New Roman" w:hAnsi="Times New Roman" w:cs="Times New Roman"/>
          <w:sz w:val="24"/>
          <w:szCs w:val="24"/>
        </w:rPr>
        <w:t xml:space="preserve">. </w:t>
      </w:r>
      <w:r w:rsidR="00A450C5" w:rsidRPr="00983A0C">
        <w:rPr>
          <w:rFonts w:ascii="Times New Roman" w:hAnsi="Times New Roman" w:cs="Times New Roman"/>
          <w:sz w:val="24"/>
          <w:szCs w:val="24"/>
        </w:rPr>
        <w:t>Similar to previous reports, we found a significant association between blood pressure, hypertension and the diabetic complications</w:t>
      </w:r>
      <w:r w:rsidR="11873D1E" w:rsidRPr="11873D1E">
        <w:rPr>
          <w:rFonts w:ascii="Times New Roman" w:hAnsi="Times New Roman" w:cs="Times New Roman"/>
          <w:sz w:val="24"/>
          <w:szCs w:val="24"/>
        </w:rPr>
        <w:t xml:space="preserve"> </w:t>
      </w:r>
      <w:r w:rsidR="0056212B" w:rsidRPr="00983A0C">
        <w:rPr>
          <w:rFonts w:ascii="Times New Roman" w:hAnsi="Times New Roman" w:cs="Times New Roman"/>
          <w:sz w:val="24"/>
          <w:szCs w:val="24"/>
        </w:rPr>
        <w:fldChar w:fldCharType="begin">
          <w:fldData xml:space="preserve">PEVuZE5vdGU+PENpdGU+PEF1dGhvcj5Qb25pcmFraXM8L0F1dGhvcj48WWVhcj4yMDE5PC9ZZWFy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==
</w:fldData>
        </w:fldChar>
      </w:r>
      <w:r w:rsidR="0056212B" w:rsidRPr="74FD202E">
        <w:rPr>
          <w:rFonts w:ascii="Times New Roman" w:hAnsi="Times New Roman" w:cs="Times New Roman"/>
          <w:sz w:val="24"/>
          <w:szCs w:val="24"/>
        </w:rPr>
        <w:instrText xml:space="preserve"> ADDIN EN.CITE </w:instrText>
      </w:r>
      <w:r w:rsidR="0056212B" w:rsidRPr="00983A0C">
        <w:rPr>
          <w:rFonts w:ascii="Times New Roman" w:hAnsi="Times New Roman" w:cs="Times New Roman"/>
          <w:sz w:val="24"/>
          <w:szCs w:val="24"/>
        </w:rPr>
        <w:fldChar w:fldCharType="begin">
          <w:fldData xml:space="preserve">PEVuZE5vdGU+PENpdGU+PEF1dGhvcj5Qb25pcmFraXM8L0F1dGhvcj48WWVhcj4yMDE5PC9ZZWFy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==
</w:fldData>
        </w:fldChar>
      </w:r>
      <w:r w:rsidR="0056212B" w:rsidRPr="74FD202E">
        <w:rPr>
          <w:rFonts w:ascii="Times New Roman" w:hAnsi="Times New Roman" w:cs="Times New Roman"/>
          <w:sz w:val="24"/>
          <w:szCs w:val="24"/>
        </w:rPr>
        <w:instrText xml:space="preserve"> ADDIN EN.CITE.DATA </w:instrText>
      </w:r>
      <w:r w:rsidR="0056212B" w:rsidRPr="00983A0C">
        <w:rPr>
          <w:rFonts w:ascii="Times New Roman" w:hAnsi="Times New Roman" w:cs="Times New Roman"/>
          <w:sz w:val="24"/>
          <w:szCs w:val="24"/>
        </w:rPr>
      </w:r>
      <w:r w:rsidR="0056212B" w:rsidRPr="00983A0C">
        <w:rPr>
          <w:rFonts w:ascii="Times New Roman" w:hAnsi="Times New Roman" w:cs="Times New Roman"/>
          <w:sz w:val="24"/>
          <w:szCs w:val="24"/>
        </w:rPr>
        <w:fldChar w:fldCharType="end"/>
      </w:r>
      <w:r w:rsidR="0056212B" w:rsidRPr="00983A0C">
        <w:rPr>
          <w:rFonts w:ascii="Times New Roman" w:hAnsi="Times New Roman" w:cs="Times New Roman"/>
          <w:sz w:val="24"/>
          <w:szCs w:val="24"/>
        </w:rPr>
      </w:r>
      <w:r w:rsidR="0056212B" w:rsidRPr="00983A0C">
        <w:rPr>
          <w:rFonts w:ascii="Times New Roman" w:hAnsi="Times New Roman" w:cs="Times New Roman"/>
          <w:sz w:val="24"/>
          <w:szCs w:val="24"/>
        </w:rPr>
        <w:fldChar w:fldCharType="separate"/>
      </w:r>
      <w:r w:rsidR="0056212B" w:rsidRPr="74FD202E">
        <w:rPr>
          <w:rFonts w:ascii="Times New Roman" w:hAnsi="Times New Roman" w:cs="Times New Roman"/>
          <w:sz w:val="24"/>
          <w:szCs w:val="24"/>
        </w:rPr>
        <w:t>(16)</w:t>
      </w:r>
      <w:r w:rsidR="0056212B" w:rsidRPr="00983A0C">
        <w:rPr>
          <w:rFonts w:ascii="Times New Roman" w:hAnsi="Times New Roman" w:cs="Times New Roman"/>
          <w:sz w:val="24"/>
          <w:szCs w:val="24"/>
        </w:rPr>
        <w:fldChar w:fldCharType="end"/>
      </w:r>
      <w:r w:rsidR="00A450C5" w:rsidRPr="00983A0C">
        <w:rPr>
          <w:rFonts w:ascii="Times New Roman" w:hAnsi="Times New Roman" w:cs="Times New Roman"/>
          <w:sz w:val="24"/>
          <w:szCs w:val="24"/>
        </w:rPr>
        <w:t>. We found that dyslipidemia is associated with diabetic complications</w:t>
      </w:r>
      <w:r w:rsidR="11873D1E" w:rsidRPr="11873D1E">
        <w:rPr>
          <w:rFonts w:ascii="Times New Roman" w:hAnsi="Times New Roman" w:cs="Times New Roman"/>
          <w:sz w:val="24"/>
          <w:szCs w:val="24"/>
        </w:rPr>
        <w:t xml:space="preserve"> </w:t>
      </w:r>
      <w:r w:rsidR="0056212B" w:rsidRPr="00983A0C">
        <w:rPr>
          <w:rFonts w:ascii="Times New Roman" w:hAnsi="Times New Roman" w:cs="Times New Roman"/>
          <w:sz w:val="24"/>
          <w:szCs w:val="24"/>
        </w:rPr>
        <w:fldChar w:fldCharType="begin"/>
      </w:r>
      <w:r w:rsidR="0056212B" w:rsidRPr="74FD202E">
        <w:rPr>
          <w:rFonts w:ascii="Times New Roman" w:hAnsi="Times New Roman" w:cs="Times New Roman"/>
          <w:sz w:val="24"/>
          <w:szCs w:val="24"/>
        </w:rPr>
        <w:instrText xml:space="preserve"> ADDIN EN.CITE &lt;EndNote&gt;&lt;Cite&gt;&lt;Author&gt;Jende&lt;/Author&gt;&lt;Year&gt;2019&lt;/Year&gt;&lt;RecNum&gt;30&lt;/RecNum&gt;&lt;DisplayText&gt;(15)&lt;/DisplayText&gt;&lt;record&gt;&lt;rec-number&gt;30&lt;/rec-number&gt;&lt;foreign-keys&gt;&lt;key app="EN" db-id="5zxfzf5e9zvxa1e0tzk5ssvcatxpzptdfx0p" timestamp="1608933209"&gt;30&lt;/key&gt;&lt;/foreign-keys&gt;&lt;ref-type name="Journal Article"&gt;17&lt;/ref-type&gt;&lt;contributors&gt;&lt;authors&gt;&lt;author&gt;Jende, Johann M. E.&lt;/author&gt;&lt;author&gt;Groener, Jan B.&lt;/author&gt;&lt;author&gt;Rother, Christian&lt;/author&gt;&lt;author&gt;Kender, Zoltan&lt;/author&gt;&lt;author&gt;Hahn, Artur&lt;/author&gt;&lt;author&gt;Hilgenfeld, Tim&lt;/author&gt;&lt;author&gt;Juerchott, Alexander&lt;/author&gt;&lt;author&gt;Preisner, Fabian&lt;/author&gt;&lt;author&gt;Heiland, Sabine&lt;/author&gt;&lt;author&gt;Kopf, Stefan&lt;/author&gt;&lt;author&gt;Pham, Mirko&lt;/author&gt;&lt;author&gt;Nawroth, Peter&lt;/author&gt;&lt;author&gt;Bendszus, Martin&lt;/author&gt;&lt;author&gt;Kurz, Felix T.&lt;/author&gt;&lt;/authors&gt;&lt;/contributors&gt;&lt;titles&gt;&lt;title&gt;Association of Serum Cholesterol Levels With Peripheral Nerve Damage in Patients With Type 2 Diabetes&lt;/title&gt;&lt;secondary-title&gt;JAMA Network Open&lt;/secondary-title&gt;&lt;/titles&gt;&lt;periodical&gt;&lt;full-title&gt;JAMA Network Open&lt;/full-title&gt;&lt;/periodical&gt;&lt;pages&gt;e194798-e194798&lt;/pages&gt;&lt;volume&gt;2&lt;/volume&gt;&lt;number&gt;5&lt;/number&gt;&lt;dates&gt;&lt;year&gt;2019&lt;/year&gt;&lt;/dates&gt;&lt;isbn&gt;2574-3805&lt;/isbn&gt;&lt;urls&gt;&lt;related-urls&gt;&lt;url&gt;https://doi.org/10.1001/jamanetworkopen.2019.4798&lt;/url&gt;&lt;/related-urls&gt;&lt;/urls&gt;&lt;electronic-resource-num&gt;10.1001/jamanetworkopen.2019.4798&lt;/electronic-resource-num&gt;&lt;access-date&gt;12/25/2020&lt;/access-date&gt;&lt;/record&gt;&lt;/Cite&gt;&lt;/EndNote&gt;</w:instrText>
      </w:r>
      <w:r w:rsidR="0056212B" w:rsidRPr="00983A0C">
        <w:rPr>
          <w:rFonts w:ascii="Times New Roman" w:hAnsi="Times New Roman" w:cs="Times New Roman"/>
          <w:sz w:val="24"/>
          <w:szCs w:val="24"/>
        </w:rPr>
        <w:fldChar w:fldCharType="separate"/>
      </w:r>
      <w:r w:rsidR="0056212B" w:rsidRPr="74FD202E">
        <w:rPr>
          <w:rFonts w:ascii="Times New Roman" w:hAnsi="Times New Roman" w:cs="Times New Roman"/>
          <w:sz w:val="24"/>
          <w:szCs w:val="24"/>
        </w:rPr>
        <w:t>(15)</w:t>
      </w:r>
      <w:r w:rsidR="0056212B" w:rsidRPr="00983A0C">
        <w:rPr>
          <w:rFonts w:ascii="Times New Roman" w:hAnsi="Times New Roman" w:cs="Times New Roman"/>
          <w:sz w:val="24"/>
          <w:szCs w:val="24"/>
        </w:rPr>
        <w:fldChar w:fldCharType="end"/>
      </w:r>
      <w:r w:rsidR="00A450C5" w:rsidRPr="00983A0C">
        <w:rPr>
          <w:rFonts w:ascii="Times New Roman" w:hAnsi="Times New Roman" w:cs="Times New Roman"/>
          <w:sz w:val="24"/>
          <w:szCs w:val="24"/>
        </w:rPr>
        <w:t xml:space="preserve">. </w:t>
      </w:r>
      <w:r w:rsidR="007D281F" w:rsidRPr="00983A0C">
        <w:rPr>
          <w:rFonts w:ascii="Times New Roman" w:hAnsi="Times New Roman" w:cs="Times New Roman"/>
          <w:sz w:val="24"/>
          <w:szCs w:val="24"/>
        </w:rPr>
        <w:t>We found that the association between microvascular complication and onset of type 1 diabetes peaked around age 20. This is slightly older than the reported increased microvascular complication risk with type 1 diabetes onset around puberty</w:t>
      </w:r>
      <w:r w:rsidR="11873D1E" w:rsidRPr="11873D1E">
        <w:rPr>
          <w:rFonts w:ascii="Times New Roman" w:hAnsi="Times New Roman" w:cs="Times New Roman"/>
          <w:sz w:val="24"/>
          <w:szCs w:val="24"/>
        </w:rPr>
        <w:t xml:space="preserve"> </w:t>
      </w:r>
      <w:r w:rsidR="0056212B" w:rsidRPr="00983A0C">
        <w:rPr>
          <w:rFonts w:ascii="Times New Roman" w:hAnsi="Times New Roman" w:cs="Times New Roman"/>
          <w:sz w:val="24"/>
          <w:szCs w:val="24"/>
        </w:rPr>
        <w:fldChar w:fldCharType="begin">
          <w:fldData xml:space="preserve">PEVuZE5vdGU+PENpdGU+PEF1dGhvcj5DaG88L0F1dGhvcj48WWVhcj4yMDE0PC9ZZWFyPjxSZWNO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</w:fldData>
        </w:fldChar>
      </w:r>
      <w:r w:rsidR="0056212B" w:rsidRPr="74FD202E">
        <w:rPr>
          <w:rFonts w:ascii="Times New Roman" w:hAnsi="Times New Roman" w:cs="Times New Roman"/>
          <w:sz w:val="24"/>
          <w:szCs w:val="24"/>
        </w:rPr>
        <w:instrText xml:space="preserve"> ADDIN EN.CITE </w:instrText>
      </w:r>
      <w:r w:rsidR="0056212B" w:rsidRPr="00983A0C">
        <w:rPr>
          <w:rFonts w:ascii="Times New Roman" w:hAnsi="Times New Roman" w:cs="Times New Roman"/>
          <w:sz w:val="24"/>
          <w:szCs w:val="24"/>
        </w:rPr>
        <w:fldChar w:fldCharType="begin">
          <w:fldData xml:space="preserve">PEVuZE5vdGU+PENpdGU+PEF1dGhvcj5DaG88L0F1dGhvcj48WWVhcj4yMDE0PC9ZZWFyPjxSZWNO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</w:fldData>
        </w:fldChar>
      </w:r>
      <w:r w:rsidR="0056212B" w:rsidRPr="74FD202E">
        <w:rPr>
          <w:rFonts w:ascii="Times New Roman" w:hAnsi="Times New Roman" w:cs="Times New Roman"/>
          <w:sz w:val="24"/>
          <w:szCs w:val="24"/>
        </w:rPr>
        <w:instrText xml:space="preserve"> ADDIN EN.CITE.DATA </w:instrText>
      </w:r>
      <w:r w:rsidR="0056212B" w:rsidRPr="00983A0C">
        <w:rPr>
          <w:rFonts w:ascii="Times New Roman" w:hAnsi="Times New Roman" w:cs="Times New Roman"/>
          <w:sz w:val="24"/>
          <w:szCs w:val="24"/>
        </w:rPr>
      </w:r>
      <w:r w:rsidR="0056212B" w:rsidRPr="00983A0C">
        <w:rPr>
          <w:rFonts w:ascii="Times New Roman" w:hAnsi="Times New Roman" w:cs="Times New Roman"/>
          <w:sz w:val="24"/>
          <w:szCs w:val="24"/>
        </w:rPr>
        <w:fldChar w:fldCharType="end"/>
      </w:r>
      <w:r w:rsidR="0056212B" w:rsidRPr="00983A0C">
        <w:rPr>
          <w:rFonts w:ascii="Times New Roman" w:hAnsi="Times New Roman" w:cs="Times New Roman"/>
          <w:sz w:val="24"/>
          <w:szCs w:val="24"/>
        </w:rPr>
      </w:r>
      <w:r w:rsidR="0056212B" w:rsidRPr="00983A0C">
        <w:rPr>
          <w:rFonts w:ascii="Times New Roman" w:hAnsi="Times New Roman" w:cs="Times New Roman"/>
          <w:sz w:val="24"/>
          <w:szCs w:val="24"/>
        </w:rPr>
        <w:fldChar w:fldCharType="separate"/>
      </w:r>
      <w:r w:rsidR="0056212B" w:rsidRPr="74FD202E">
        <w:rPr>
          <w:rFonts w:ascii="Times New Roman" w:hAnsi="Times New Roman" w:cs="Times New Roman"/>
          <w:sz w:val="24"/>
          <w:szCs w:val="24"/>
        </w:rPr>
        <w:t>(11)</w:t>
      </w:r>
      <w:r w:rsidR="0056212B" w:rsidRPr="00983A0C">
        <w:rPr>
          <w:rFonts w:ascii="Times New Roman" w:hAnsi="Times New Roman" w:cs="Times New Roman"/>
          <w:sz w:val="24"/>
          <w:szCs w:val="24"/>
        </w:rPr>
        <w:fldChar w:fldCharType="end"/>
      </w:r>
      <w:r w:rsidR="007D281F" w:rsidRPr="00983A0C">
        <w:rPr>
          <w:rFonts w:ascii="Times New Roman" w:hAnsi="Times New Roman" w:cs="Times New Roman"/>
          <w:sz w:val="24"/>
          <w:szCs w:val="24"/>
        </w:rPr>
        <w:t>, but this may reflect a skew present in our cross-sectional cohort.</w:t>
      </w:r>
    </w:p>
    <w:p w14:paraId="0CBDAA92" w14:textId="0FC8EC2B" w:rsidR="0A153472" w:rsidRPr="00983A0C" w:rsidRDefault="11873D1E" w:rsidP="00A450C5">
      <w:pPr>
        <w:spacing w:line="480" w:lineRule="auto"/>
        <w:ind w:firstLine="720"/>
        <w:rPr>
          <w:rFonts w:ascii="Times New Roman" w:hAnsi="Times New Roman" w:cs="Times New Roman"/>
          <w:sz w:val="24"/>
          <w:szCs w:val="24"/>
        </w:rPr>
      </w:pPr>
      <w:r w:rsidRPr="11873D1E">
        <w:rPr>
          <w:rFonts w:ascii="Times New Roman" w:hAnsi="Times New Roman" w:cs="Times New Roman"/>
          <w:sz w:val="24"/>
          <w:szCs w:val="24"/>
        </w:rPr>
        <w:t xml:space="preserve">Contrary to some previous reports, we did not find any association between cholesterol levels and diabetic complication risk </w:t>
      </w:r>
      <w:r w:rsidR="00A450C5" w:rsidRPr="11873D1E">
        <w:rPr>
          <w:rFonts w:ascii="Times New Roman" w:hAnsi="Times New Roman" w:cs="Times New Roman"/>
          <w:sz w:val="24"/>
          <w:szCs w:val="24"/>
        </w:rPr>
        <w:fldChar w:fldCharType="begin"/>
      </w:r>
      <w:r w:rsidR="00A450C5" w:rsidRPr="11873D1E">
        <w:rPr>
          <w:rFonts w:ascii="Times New Roman" w:hAnsi="Times New Roman" w:cs="Times New Roman"/>
          <w:sz w:val="24"/>
          <w:szCs w:val="24"/>
        </w:rPr>
        <w:instrText xml:space="preserve"> ADDIN EN.CITE &lt;EndNote&gt;&lt;Cite&gt;&lt;Author&gt;Jende&lt;/Author&gt;&lt;Year&gt;2019&lt;/Year&gt;&lt;RecNum&gt;30&lt;/RecNum&gt;&lt;DisplayText&gt;(15)&lt;/DisplayText&gt;&lt;record&gt;&lt;rec-number&gt;30&lt;/rec-number&gt;&lt;foreign-keys&gt;&lt;key app="EN" db-id="5zxfzf5e9zvxa1e0tzk5ssvcatxpzptdfx0p" timestamp="1608933209"&gt;30&lt;/key&gt;&lt;/foreign-keys&gt;&lt;ref-type name="Journal Article"&gt;17&lt;/ref-type&gt;&lt;contributors&gt;&lt;authors&gt;&lt;author&gt;Jende, Johann M. E.&lt;/author&gt;&lt;author&gt;Groener, Jan B.&lt;/author&gt;&lt;author&gt;Rother, Christian&lt;/author&gt;&lt;author&gt;Kender, Zoltan&lt;/author&gt;&lt;author&gt;Hahn, Artur&lt;/author&gt;&lt;author&gt;Hilgenfeld, Tim&lt;/author&gt;&lt;author&gt;Juerchott, Alexander&lt;/author&gt;&lt;author&gt;Preisner, Fabian&lt;/author&gt;&lt;author&gt;Heiland, Sabine&lt;/author&gt;&lt;author&gt;Kopf, Stefan&lt;/author&gt;&lt;author&gt;Pham, Mirko&lt;/author&gt;&lt;author&gt;Nawroth, Peter&lt;/author&gt;&lt;author&gt;Bendszus, Martin&lt;/author&gt;&lt;author&gt;Kurz, Felix T.&lt;/author&gt;&lt;/authors&gt;&lt;/contributors&gt;&lt;titles&gt;&lt;title&gt;Association of Serum Cholesterol Levels With Peripheral Nerve Damage in Patients With Type 2 Diabetes&lt;/title&gt;&lt;secondary-title&gt;JAMA Network Open&lt;/secondary-title&gt;&lt;/titles&gt;&lt;periodical&gt;&lt;full-title&gt;JAMA Network Open&lt;/full-title&gt;&lt;/periodical&gt;&lt;pages&gt;e194798-e194798&lt;/pages&gt;&lt;volume&gt;2&lt;/volume&gt;&lt;number&gt;5&lt;/number&gt;&lt;dates&gt;&lt;year&gt;2019&lt;/year&gt;&lt;/dates&gt;&lt;isbn&gt;2574-3805&lt;/isbn&gt;&lt;urls&gt;&lt;related-urls&gt;&lt;url&gt;https://doi.org/10.1001/jamanetworkopen.2019.4798&lt;/url&gt;&lt;/related-urls&gt;&lt;/urls&gt;&lt;electronic-resource-num&gt;10.1001/jamanetworkopen.2019.4798&lt;/electronic-resource-num&gt;&lt;access-date&gt;12/25/2020&lt;/access-date&gt;&lt;/record&gt;&lt;/Cite&gt;&lt;/EndNote&gt;</w:instrText>
      </w:r>
      <w:r w:rsidR="00A450C5" w:rsidRPr="11873D1E">
        <w:rPr>
          <w:rFonts w:ascii="Times New Roman" w:hAnsi="Times New Roman" w:cs="Times New Roman"/>
          <w:sz w:val="24"/>
          <w:szCs w:val="24"/>
        </w:rPr>
        <w:fldChar w:fldCharType="separate"/>
      </w:r>
      <w:r w:rsidRPr="11873D1E">
        <w:rPr>
          <w:rFonts w:ascii="Times New Roman" w:hAnsi="Times New Roman" w:cs="Times New Roman"/>
          <w:sz w:val="24"/>
          <w:szCs w:val="24"/>
        </w:rPr>
        <w:t>(15)</w:t>
      </w:r>
      <w:r w:rsidR="00A450C5" w:rsidRPr="11873D1E">
        <w:rPr>
          <w:rFonts w:ascii="Times New Roman" w:hAnsi="Times New Roman" w:cs="Times New Roman"/>
          <w:sz w:val="24"/>
          <w:szCs w:val="24"/>
        </w:rPr>
        <w:fldChar w:fldCharType="end"/>
      </w:r>
      <w:r w:rsidRPr="11873D1E">
        <w:rPr>
          <w:rFonts w:ascii="Times New Roman" w:hAnsi="Times New Roman" w:cs="Times New Roman"/>
          <w:sz w:val="24"/>
          <w:szCs w:val="24"/>
        </w:rPr>
        <w:t xml:space="preserve">. In agreement with the DCCT DPN/CAN risk study </w:t>
      </w:r>
      <w:r w:rsidR="00A450C5" w:rsidRPr="11873D1E">
        <w:rPr>
          <w:rFonts w:ascii="Times New Roman" w:hAnsi="Times New Roman" w:cs="Times New Roman"/>
          <w:sz w:val="24"/>
          <w:szCs w:val="24"/>
        </w:rPr>
        <w:fldChar w:fldCharType="begin"/>
      </w:r>
      <w:r w:rsidR="00A450C5" w:rsidRPr="11873D1E">
        <w:rPr>
          <w:rFonts w:ascii="Times New Roman" w:hAnsi="Times New Roman" w:cs="Times New Roman"/>
          <w:sz w:val="24"/>
          <w:szCs w:val="24"/>
        </w:rPr>
        <w:instrText xml:space="preserve"> ADDIN EN.CITE &lt;EndNote&gt;&lt;Cite&gt;&lt;Author&gt;Braffett&lt;/Author&gt;&lt;Year&gt;2020&lt;/Year&gt;&lt;RecNum&gt;35&lt;/RecNum&gt;&lt;DisplayText&gt;(21)&lt;/DisplayText&gt;&lt;record&gt;&lt;rec-number&gt;35&lt;/rec-number&gt;&lt;foreign-keys&gt;&lt;key app="EN" db-id="5zxfzf5e9zvxa1e0tzk5ssvcatxpzptdfx0p" timestamp="1608933507"&gt;35&lt;/key&gt;&lt;/foreign-keys&gt;&lt;ref-type name="Journal Article"&gt;17&lt;/ref-type&gt;&lt;contributors&gt;&lt;authors&gt;&lt;author&gt;Braffett, Barbara H&lt;/author&gt;&lt;author&gt;Gubitosi-Klug, Rose A&lt;/author&gt;&lt;author&gt;Albers, James W&lt;/author&gt;&lt;author&gt;Feldman, Eva L&lt;/author&gt;&lt;author&gt;Martin, Catherine L&lt;/author&gt;&lt;author&gt;White, Neil H&lt;/author&gt;&lt;author&gt;Orchard, Trevor J&lt;/author&gt;&lt;author&gt;Lopes-Virella, Maria&lt;/author&gt;&lt;author&gt;Lachin, John M&lt;/author&gt;&lt;author&gt;Pop-Busui, Rodica&lt;/author&gt;&lt;/authors&gt;&lt;/contributors&gt;&lt;titles&gt;&lt;title&gt;Risk factors for diabetic peripheral neuropathy and cardiovascular autonomic neuropathy in the Diabetes Control and Complications Trial/Epidemiology of Diabetes Interventions and Complications (DCCT/EDIC) study&lt;/title&gt;&lt;secondary-title&gt;Diabetes&lt;/secondary-title&gt;&lt;/titles&gt;&lt;periodical&gt;&lt;full-title&gt;Diabetes&lt;/full-title&gt;&lt;/periodical&gt;&lt;pages&gt;1000-1010&lt;/pages&gt;&lt;volume&gt;69&lt;/volume&gt;&lt;number&gt;5&lt;/number&gt;&lt;dates&gt;&lt;year&gt;2020&lt;/year&gt;&lt;/dates&gt;&lt;isbn&gt;0012-1797&lt;/isbn&gt;&lt;urls&gt;&lt;/urls&gt;&lt;/record&gt;&lt;/Cite&gt;&lt;/EndNote&gt;</w:instrText>
      </w:r>
      <w:r w:rsidR="00A450C5" w:rsidRPr="11873D1E">
        <w:rPr>
          <w:rFonts w:ascii="Times New Roman" w:hAnsi="Times New Roman" w:cs="Times New Roman"/>
          <w:sz w:val="24"/>
          <w:szCs w:val="24"/>
        </w:rPr>
        <w:fldChar w:fldCharType="separate"/>
      </w:r>
      <w:r w:rsidRPr="11873D1E">
        <w:rPr>
          <w:rFonts w:ascii="Times New Roman" w:hAnsi="Times New Roman" w:cs="Times New Roman"/>
          <w:sz w:val="24"/>
          <w:szCs w:val="24"/>
        </w:rPr>
        <w:t>(21)</w:t>
      </w:r>
      <w:r w:rsidR="00A450C5" w:rsidRPr="11873D1E">
        <w:rPr>
          <w:rFonts w:ascii="Times New Roman" w:hAnsi="Times New Roman" w:cs="Times New Roman"/>
          <w:sz w:val="24"/>
          <w:szCs w:val="24"/>
        </w:rPr>
        <w:fldChar w:fldCharType="end"/>
      </w:r>
      <w:r w:rsidRPr="11873D1E">
        <w:rPr>
          <w:rFonts w:ascii="Times New Roman" w:hAnsi="Times New Roman" w:cs="Times New Roman"/>
          <w:sz w:val="24"/>
          <w:szCs w:val="24"/>
        </w:rPr>
        <w:t>, we found use of antihypertensive agents and lipid lowering drugs were associated with increased risk of diabetic complications. The use of these agents implies a positive history for hypertension or dyslipidemia, which are both associated with risk of developing diabetic complications.</w:t>
      </w:r>
    </w:p>
    <w:p w14:paraId="6613F66A" w14:textId="28358B0E" w:rsidR="00CE210B" w:rsidRPr="00983A0C" w:rsidRDefault="00A450C5" w:rsidP="00807DC3">
      <w:pPr>
        <w:spacing w:line="480" w:lineRule="auto"/>
        <w:ind w:firstLine="720"/>
        <w:rPr>
          <w:rFonts w:ascii="Times New Roman" w:hAnsi="Times New Roman" w:cs="Times New Roman"/>
          <w:sz w:val="24"/>
          <w:szCs w:val="24"/>
        </w:rPr>
      </w:pPr>
      <w:r w:rsidRPr="00983A0C">
        <w:rPr>
          <w:rFonts w:ascii="Times New Roman" w:hAnsi="Times New Roman" w:cs="Times New Roman"/>
          <w:sz w:val="24"/>
          <w:szCs w:val="24"/>
        </w:rPr>
        <w:lastRenderedPageBreak/>
        <w:t>We showed that presence of one diabetic complication is strongly associated with having other diabetic complications</w:t>
      </w:r>
      <w:r w:rsidR="0056212B" w:rsidRPr="00983A0C">
        <w:rPr>
          <w:rFonts w:ascii="Times New Roman" w:hAnsi="Times New Roman" w:cs="Times New Roman"/>
          <w:sz w:val="24"/>
          <w:szCs w:val="24"/>
        </w:rPr>
        <w:t xml:space="preserve"> (</w:t>
      </w:r>
      <w:r w:rsidR="0056212B" w:rsidRPr="00983A0C">
        <w:rPr>
          <w:rFonts w:ascii="Times New Roman" w:hAnsi="Times New Roman" w:cs="Times New Roman"/>
          <w:b/>
          <w:bCs/>
          <w:sz w:val="24"/>
          <w:szCs w:val="24"/>
        </w:rPr>
        <w:t>Table 2</w:t>
      </w:r>
      <w:r w:rsidR="0056212B" w:rsidRPr="00983A0C">
        <w:rPr>
          <w:rFonts w:ascii="Times New Roman" w:hAnsi="Times New Roman" w:cs="Times New Roman"/>
          <w:sz w:val="24"/>
          <w:szCs w:val="24"/>
        </w:rPr>
        <w:t>)</w:t>
      </w:r>
      <w:r w:rsidRPr="00983A0C">
        <w:rPr>
          <w:rFonts w:ascii="Times New Roman" w:hAnsi="Times New Roman" w:cs="Times New Roman"/>
          <w:sz w:val="24"/>
          <w:szCs w:val="24"/>
        </w:rPr>
        <w:t xml:space="preserve">. This observation suggests that similar </w:t>
      </w:r>
      <w:r w:rsidR="00807DC3" w:rsidRPr="00983A0C">
        <w:rPr>
          <w:rFonts w:ascii="Times New Roman" w:hAnsi="Times New Roman" w:cs="Times New Roman"/>
          <w:sz w:val="24"/>
          <w:szCs w:val="24"/>
        </w:rPr>
        <w:t>clinical</w:t>
      </w:r>
      <w:r w:rsidRPr="00983A0C">
        <w:rPr>
          <w:rFonts w:ascii="Times New Roman" w:hAnsi="Times New Roman" w:cs="Times New Roman"/>
          <w:sz w:val="24"/>
          <w:szCs w:val="24"/>
        </w:rPr>
        <w:t xml:space="preserve"> variables may be used for </w:t>
      </w:r>
      <w:r w:rsidR="00807DC3" w:rsidRPr="00983A0C">
        <w:rPr>
          <w:rFonts w:ascii="Times New Roman" w:hAnsi="Times New Roman" w:cs="Times New Roman"/>
          <w:sz w:val="24"/>
          <w:szCs w:val="24"/>
        </w:rPr>
        <w:t xml:space="preserve">prediction of diabetic complications. Our models </w:t>
      </w:r>
      <w:r w:rsidR="0045661D" w:rsidRPr="00983A0C">
        <w:rPr>
          <w:rFonts w:ascii="Times New Roman" w:hAnsi="Times New Roman" w:cs="Times New Roman"/>
          <w:sz w:val="24"/>
          <w:szCs w:val="24"/>
        </w:rPr>
        <w:t>support</w:t>
      </w:r>
      <w:r w:rsidR="00807DC3" w:rsidRPr="00983A0C">
        <w:rPr>
          <w:rFonts w:ascii="Times New Roman" w:hAnsi="Times New Roman" w:cs="Times New Roman"/>
          <w:sz w:val="24"/>
          <w:szCs w:val="24"/>
        </w:rPr>
        <w:t xml:space="preserve"> this hypothesis since a logistic regression model including age, </w:t>
      </w:r>
      <w:r w:rsidR="0056212B" w:rsidRPr="00983A0C">
        <w:rPr>
          <w:rFonts w:ascii="Times New Roman" w:hAnsi="Times New Roman" w:cs="Times New Roman"/>
          <w:sz w:val="24"/>
          <w:szCs w:val="24"/>
        </w:rPr>
        <w:t xml:space="preserve">age </w:t>
      </w:r>
      <w:r w:rsidR="0045661D" w:rsidRPr="00983A0C">
        <w:rPr>
          <w:rFonts w:ascii="Times New Roman" w:hAnsi="Times New Roman" w:cs="Times New Roman"/>
          <w:sz w:val="24"/>
          <w:szCs w:val="24"/>
        </w:rPr>
        <w:t>at type</w:t>
      </w:r>
      <w:r w:rsidR="00807DC3" w:rsidRPr="00983A0C">
        <w:rPr>
          <w:rFonts w:ascii="Times New Roman" w:hAnsi="Times New Roman" w:cs="Times New Roman"/>
          <w:sz w:val="24"/>
          <w:szCs w:val="24"/>
        </w:rPr>
        <w:t xml:space="preserve"> 1 diabetes</w:t>
      </w:r>
      <w:r w:rsidR="0056212B" w:rsidRPr="00983A0C">
        <w:rPr>
          <w:rFonts w:ascii="Times New Roman" w:hAnsi="Times New Roman" w:cs="Times New Roman"/>
          <w:sz w:val="24"/>
          <w:szCs w:val="24"/>
        </w:rPr>
        <w:t xml:space="preserve"> diagnosis</w:t>
      </w:r>
      <w:r w:rsidR="00807DC3" w:rsidRPr="00983A0C">
        <w:rPr>
          <w:rFonts w:ascii="Times New Roman" w:hAnsi="Times New Roman" w:cs="Times New Roman"/>
          <w:sz w:val="24"/>
          <w:szCs w:val="24"/>
        </w:rPr>
        <w:t xml:space="preserve">, average systolic blood pressure, and average HbA1c performed </w:t>
      </w:r>
      <w:r w:rsidR="0056212B" w:rsidRPr="00983A0C">
        <w:rPr>
          <w:rFonts w:ascii="Times New Roman" w:hAnsi="Times New Roman" w:cs="Times New Roman"/>
          <w:sz w:val="24"/>
          <w:szCs w:val="24"/>
        </w:rPr>
        <w:t xml:space="preserve">well </w:t>
      </w:r>
      <w:r w:rsidR="0045661D" w:rsidRPr="00983A0C">
        <w:rPr>
          <w:rFonts w:ascii="Times New Roman" w:hAnsi="Times New Roman" w:cs="Times New Roman"/>
          <w:sz w:val="24"/>
          <w:szCs w:val="24"/>
        </w:rPr>
        <w:t>(</w:t>
      </w:r>
      <w:r w:rsidR="0045661D" w:rsidRPr="00983A0C">
        <w:rPr>
          <w:rFonts w:ascii="Times New Roman" w:hAnsi="Times New Roman" w:cs="Times New Roman"/>
          <w:b/>
          <w:bCs/>
          <w:sz w:val="24"/>
          <w:szCs w:val="24"/>
        </w:rPr>
        <w:t>Figure 1</w:t>
      </w:r>
      <w:r w:rsidR="0045661D" w:rsidRPr="00983A0C">
        <w:rPr>
          <w:rFonts w:ascii="Times New Roman" w:hAnsi="Times New Roman" w:cs="Times New Roman"/>
          <w:sz w:val="24"/>
          <w:szCs w:val="24"/>
        </w:rPr>
        <w:t xml:space="preserve">) </w:t>
      </w:r>
      <w:r w:rsidR="0056212B" w:rsidRPr="00983A0C">
        <w:rPr>
          <w:rFonts w:ascii="Times New Roman" w:hAnsi="Times New Roman" w:cs="Times New Roman"/>
          <w:sz w:val="24"/>
          <w:szCs w:val="24"/>
        </w:rPr>
        <w:t>with optimism corrected R</w:t>
      </w:r>
      <w:r w:rsidR="0056212B" w:rsidRPr="00983A0C">
        <w:rPr>
          <w:rFonts w:ascii="Times New Roman" w:hAnsi="Times New Roman" w:cs="Times New Roman"/>
          <w:sz w:val="24"/>
          <w:szCs w:val="24"/>
          <w:vertAlign w:val="superscript"/>
        </w:rPr>
        <w:t>2</w:t>
      </w:r>
      <w:r w:rsidR="0056212B" w:rsidRPr="00983A0C">
        <w:rPr>
          <w:rFonts w:ascii="Times New Roman" w:hAnsi="Times New Roman" w:cs="Times New Roman"/>
          <w:sz w:val="24"/>
          <w:szCs w:val="24"/>
        </w:rPr>
        <w:t xml:space="preserve"> and Harrell’s C statistic 0.39 and 0.87 for DPN, 0.24 and 0.86 for AN, 0.49 and 0.91 for DR, and 0.22 and 0.83 for DN. This compares favorably to previously reported model</w:t>
      </w:r>
      <w:r w:rsidR="0045661D" w:rsidRPr="00983A0C">
        <w:rPr>
          <w:rFonts w:ascii="Times New Roman" w:hAnsi="Times New Roman" w:cs="Times New Roman"/>
          <w:sz w:val="24"/>
          <w:szCs w:val="24"/>
        </w:rPr>
        <w:t xml:space="preserve">s </w:t>
      </w:r>
      <w:r w:rsidR="0045661D" w:rsidRPr="00983A0C">
        <w:rPr>
          <w:rFonts w:ascii="Times New Roman" w:hAnsi="Times New Roman" w:cs="Times New Roman"/>
          <w:bCs/>
          <w:sz w:val="24"/>
          <w:szCs w:val="24"/>
        </w:rPr>
        <w:fldChar w:fldCharType="begin">
          <w:fldData xml:space="preserve">PEVuZE5vdGU+PENpdGU+PEF1dGhvcj5YdTwvQXV0aG9yPjxZZWFyPjIwMjA8L1llYXI+PFJlY051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</w:fldData>
        </w:fldChar>
      </w:r>
      <w:r w:rsidR="0045661D" w:rsidRPr="00983A0C">
        <w:rPr>
          <w:rFonts w:ascii="Times New Roman" w:hAnsi="Times New Roman" w:cs="Times New Roman"/>
          <w:bCs/>
          <w:sz w:val="24"/>
          <w:szCs w:val="24"/>
        </w:rPr>
        <w:instrText xml:space="preserve"> ADDIN EN.CITE </w:instrText>
      </w:r>
      <w:r w:rsidR="0045661D" w:rsidRPr="00983A0C">
        <w:rPr>
          <w:rFonts w:ascii="Times New Roman" w:hAnsi="Times New Roman" w:cs="Times New Roman"/>
          <w:bCs/>
          <w:sz w:val="24"/>
          <w:szCs w:val="24"/>
        </w:rPr>
        <w:fldChar w:fldCharType="begin">
          <w:fldData xml:space="preserve">PEVuZE5vdGU+PENpdGU+PEF1dGhvcj5YdTwvQXV0aG9yPjxZZWFyPjIwMjA8L1llYXI+PFJlY051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</w:fldData>
        </w:fldChar>
      </w:r>
      <w:r w:rsidR="0045661D" w:rsidRPr="00983A0C">
        <w:rPr>
          <w:rFonts w:ascii="Times New Roman" w:hAnsi="Times New Roman" w:cs="Times New Roman"/>
          <w:bCs/>
          <w:sz w:val="24"/>
          <w:szCs w:val="24"/>
        </w:rPr>
        <w:instrText xml:space="preserve"> ADDIN EN.CITE.DATA </w:instrText>
      </w:r>
      <w:r w:rsidR="0045661D" w:rsidRPr="00983A0C">
        <w:rPr>
          <w:rFonts w:ascii="Times New Roman" w:hAnsi="Times New Roman" w:cs="Times New Roman"/>
          <w:bCs/>
          <w:sz w:val="24"/>
          <w:szCs w:val="24"/>
        </w:rPr>
      </w:r>
      <w:r w:rsidR="0045661D" w:rsidRPr="00983A0C">
        <w:rPr>
          <w:rFonts w:ascii="Times New Roman" w:hAnsi="Times New Roman" w:cs="Times New Roman"/>
          <w:bCs/>
          <w:sz w:val="24"/>
          <w:szCs w:val="24"/>
        </w:rPr>
        <w:fldChar w:fldCharType="end"/>
      </w:r>
      <w:r w:rsidR="0045661D" w:rsidRPr="00983A0C">
        <w:rPr>
          <w:rFonts w:ascii="Times New Roman" w:hAnsi="Times New Roman" w:cs="Times New Roman"/>
          <w:bCs/>
          <w:sz w:val="24"/>
          <w:szCs w:val="24"/>
        </w:rPr>
      </w:r>
      <w:r w:rsidR="0045661D" w:rsidRPr="00983A0C">
        <w:rPr>
          <w:rFonts w:ascii="Times New Roman" w:hAnsi="Times New Roman" w:cs="Times New Roman"/>
          <w:bCs/>
          <w:sz w:val="24"/>
          <w:szCs w:val="24"/>
        </w:rPr>
        <w:fldChar w:fldCharType="separate"/>
      </w:r>
      <w:r w:rsidR="0045661D" w:rsidRPr="00983A0C">
        <w:rPr>
          <w:rFonts w:ascii="Times New Roman" w:hAnsi="Times New Roman" w:cs="Times New Roman"/>
          <w:bCs/>
          <w:noProof/>
          <w:sz w:val="24"/>
          <w:szCs w:val="24"/>
        </w:rPr>
        <w:t>(18-22)</w:t>
      </w:r>
      <w:r w:rsidR="0045661D" w:rsidRPr="00983A0C">
        <w:rPr>
          <w:rFonts w:ascii="Times New Roman" w:hAnsi="Times New Roman" w:cs="Times New Roman"/>
          <w:bCs/>
          <w:sz w:val="24"/>
          <w:szCs w:val="24"/>
        </w:rPr>
        <w:fldChar w:fldCharType="end"/>
      </w:r>
      <w:r w:rsidR="0056212B" w:rsidRPr="00983A0C">
        <w:rPr>
          <w:rFonts w:ascii="Times New Roman" w:hAnsi="Times New Roman" w:cs="Times New Roman"/>
          <w:bCs/>
          <w:sz w:val="24"/>
          <w:szCs w:val="24"/>
        </w:rPr>
        <w:t xml:space="preserve"> </w:t>
      </w:r>
      <w:r w:rsidR="0056212B" w:rsidRPr="00983A0C">
        <w:rPr>
          <w:rFonts w:ascii="Times New Roman" w:hAnsi="Times New Roman" w:cs="Times New Roman"/>
          <w:sz w:val="24"/>
          <w:szCs w:val="24"/>
        </w:rPr>
        <w:t>in terms of discrimination and calibration with the advantage of improved model simplicity and interpretability.</w:t>
      </w:r>
    </w:p>
    <w:p w14:paraId="5F57740D" w14:textId="39422897" w:rsidR="00807DC3" w:rsidRPr="00983A0C" w:rsidRDefault="7E6D1B11" w:rsidP="00807DC3">
      <w:pPr>
        <w:spacing w:line="480" w:lineRule="auto"/>
        <w:ind w:firstLine="720"/>
        <w:rPr>
          <w:rFonts w:ascii="Times New Roman" w:hAnsi="Times New Roman" w:cs="Times New Roman"/>
          <w:sz w:val="24"/>
          <w:szCs w:val="24"/>
        </w:rPr>
      </w:pPr>
      <w:r w:rsidRPr="7E6D1B11">
        <w:rPr>
          <w:rFonts w:ascii="Times New Roman" w:hAnsi="Times New Roman" w:cs="Times New Roman"/>
          <w:sz w:val="24"/>
          <w:szCs w:val="24"/>
        </w:rPr>
        <w:t>One of the limitations of this study is its cross-sectional nature, which does not allow for temporal understanding of the variables. For example, we are not able to discern if use of a statin or angiotensin converting enzyme inhibitor is associated with complications directly or through the underlying diagnosis leading to the medication use.</w:t>
      </w:r>
    </w:p>
    <w:p w14:paraId="3B49A950" w14:textId="4176A2EB" w:rsidR="0A153472" w:rsidRPr="00983A0C" w:rsidRDefault="11873D1E" w:rsidP="0045661D">
      <w:pPr>
        <w:spacing w:line="480" w:lineRule="auto"/>
        <w:ind w:firstLine="720"/>
        <w:rPr>
          <w:rFonts w:ascii="Times New Roman" w:hAnsi="Times New Roman" w:cs="Times New Roman"/>
          <w:sz w:val="24"/>
          <w:szCs w:val="24"/>
        </w:rPr>
      </w:pPr>
      <w:r w:rsidRPr="11873D1E">
        <w:rPr>
          <w:rFonts w:ascii="Times New Roman" w:hAnsi="Times New Roman" w:cs="Times New Roman"/>
          <w:sz w:val="24"/>
          <w:szCs w:val="24"/>
        </w:rPr>
        <w:t>We emphasize the important role of the modifiable factors HbA1c and systolic blood pressure in the risk of developing microvascular complications (</w:t>
      </w:r>
      <w:r w:rsidRPr="11873D1E">
        <w:rPr>
          <w:rFonts w:ascii="Times New Roman" w:hAnsi="Times New Roman" w:cs="Times New Roman"/>
          <w:b/>
          <w:bCs/>
          <w:sz w:val="24"/>
          <w:szCs w:val="24"/>
        </w:rPr>
        <w:t>Figure 2</w:t>
      </w:r>
      <w:r w:rsidRPr="11873D1E">
        <w:rPr>
          <w:rFonts w:ascii="Times New Roman" w:hAnsi="Times New Roman" w:cs="Times New Roman"/>
          <w:sz w:val="24"/>
          <w:szCs w:val="24"/>
        </w:rPr>
        <w:t>) and incentivizing patients not in control of these factors by informing patients of the reduction in risk associated with decreases in HbA1c and systolic blood pressure on our web interface. We hope this risk calculator becomes a useful tool for clinicians and patients and helps motivate patients to modify their risk factors to reduce their risk of diabetic complications (</w:t>
      </w:r>
      <w:hyperlink r:id="rId16">
        <w:r w:rsidRPr="11873D1E">
          <w:rPr>
            <w:rStyle w:val="Hyperlink"/>
            <w:rFonts w:ascii="Times New Roman" w:hAnsi="Times New Roman" w:cs="Times New Roman"/>
            <w:sz w:val="24"/>
            <w:szCs w:val="24"/>
          </w:rPr>
          <w:t>https://ptran25.shinyapps.io/Diabetic_Peripheral_Neuropathy_Risk</w:t>
        </w:r>
      </w:hyperlink>
      <w:r w:rsidRPr="11873D1E">
        <w:rPr>
          <w:rFonts w:ascii="Times New Roman" w:hAnsi="Times New Roman" w:cs="Times New Roman"/>
          <w:sz w:val="24"/>
          <w:szCs w:val="24"/>
        </w:rPr>
        <w:t>).</w:t>
      </w:r>
    </w:p>
    <w:p w14:paraId="63B68547" w14:textId="72DE312A" w:rsidR="0A153472" w:rsidRPr="00983A0C" w:rsidRDefault="0A153472" w:rsidP="0A153472">
      <w:pPr>
        <w:spacing w:line="480" w:lineRule="auto"/>
        <w:rPr>
          <w:rFonts w:ascii="Times New Roman" w:hAnsi="Times New Roman" w:cs="Times New Roman"/>
          <w:b/>
          <w:bCs/>
          <w:sz w:val="24"/>
          <w:szCs w:val="24"/>
        </w:rPr>
      </w:pPr>
      <w:r w:rsidRPr="00983A0C">
        <w:rPr>
          <w:rFonts w:ascii="Times New Roman" w:hAnsi="Times New Roman" w:cs="Times New Roman"/>
          <w:b/>
          <w:bCs/>
          <w:sz w:val="24"/>
          <w:szCs w:val="24"/>
        </w:rPr>
        <w:t>CONCLUSION</w:t>
      </w:r>
    </w:p>
    <w:p w14:paraId="1C51F218" w14:textId="572343A6" w:rsidR="0A153472" w:rsidRPr="00983A0C" w:rsidRDefault="7E6D1B11" w:rsidP="0A153472">
      <w:pPr>
        <w:spacing w:line="480" w:lineRule="auto"/>
        <w:rPr>
          <w:rFonts w:ascii="Times New Roman" w:hAnsi="Times New Roman" w:cs="Times New Roman"/>
          <w:sz w:val="24"/>
          <w:szCs w:val="24"/>
        </w:rPr>
      </w:pPr>
      <w:r w:rsidRPr="7E6D1B11">
        <w:rPr>
          <w:rFonts w:ascii="Times New Roman" w:hAnsi="Times New Roman" w:cs="Times New Roman"/>
          <w:sz w:val="24"/>
          <w:szCs w:val="24"/>
        </w:rPr>
        <w:lastRenderedPageBreak/>
        <w:t>We characterized demographics, past medical history, physiological measurements, laboratory values, and medication use associated with four diabetic microvascular complications: diabetic peripheral neuropathy, autonomic neuropathy, retinopathy, and nephropathy. We developed a clinical risk score for each microvascular complication using four clinical variables, age, age of type 1 diabetes diagnosis, average systolic blood pressure, and average HbA1C level. The retinopathy model included duration of type 1 diabetes. We implemented this application as a web interface for clinicians and patients to easily predict their risk of diabetic microvascular complications.</w:t>
      </w:r>
    </w:p>
    <w:p w14:paraId="67BC79F2" w14:textId="32F218FC" w:rsidR="0A153472" w:rsidRPr="00983A0C" w:rsidRDefault="0A153472" w:rsidP="0A153472">
      <w:pPr>
        <w:spacing w:line="480" w:lineRule="auto"/>
        <w:rPr>
          <w:rFonts w:ascii="Times New Roman" w:hAnsi="Times New Roman" w:cs="Times New Roman"/>
          <w:sz w:val="24"/>
          <w:szCs w:val="24"/>
        </w:rPr>
      </w:pPr>
    </w:p>
    <w:p w14:paraId="526D6A83" w14:textId="77777777" w:rsidR="00930674" w:rsidRPr="00983A0C" w:rsidRDefault="0006603E" w:rsidP="00D33504">
      <w:pPr>
        <w:spacing w:line="480" w:lineRule="auto"/>
        <w:rPr>
          <w:rFonts w:ascii="Times New Roman" w:hAnsi="Times New Roman" w:cs="Times New Roman"/>
          <w:b/>
          <w:sz w:val="24"/>
          <w:szCs w:val="24"/>
        </w:rPr>
      </w:pPr>
      <w:r w:rsidRPr="00983A0C">
        <w:rPr>
          <w:rFonts w:ascii="Times New Roman" w:hAnsi="Times New Roman" w:cs="Times New Roman"/>
          <w:b/>
          <w:sz w:val="24"/>
          <w:szCs w:val="24"/>
        </w:rPr>
        <w:t>Acknowledgements</w:t>
      </w:r>
    </w:p>
    <w:p w14:paraId="6C5ECDA2" w14:textId="278928CD" w:rsidR="00F71AC4" w:rsidRPr="00983A0C" w:rsidRDefault="4B0C6C08" w:rsidP="00962E92">
      <w:pPr>
        <w:spacing w:line="480" w:lineRule="auto"/>
        <w:rPr>
          <w:rFonts w:ascii="Times New Roman" w:hAnsi="Times New Roman" w:cs="Times New Roman"/>
          <w:sz w:val="24"/>
          <w:szCs w:val="24"/>
        </w:rPr>
      </w:pPr>
      <w:r w:rsidRPr="4B0C6C08">
        <w:rPr>
          <w:rFonts w:ascii="Times New Roman" w:hAnsi="Times New Roman" w:cs="Times New Roman"/>
          <w:sz w:val="24"/>
          <w:szCs w:val="24"/>
        </w:rPr>
        <w:t xml:space="preserve">We are very grateful to all patients and other volunteers who participated in this study. This work was supported by grants from the National Institutes of Health (R21HD050196, </w:t>
      </w:r>
      <w:bookmarkStart w:id="36" w:name="_GoBack"/>
      <w:bookmarkEnd w:id="36"/>
      <w:r w:rsidRPr="4B0C6C08">
        <w:rPr>
          <w:rFonts w:ascii="Times New Roman" w:hAnsi="Times New Roman" w:cs="Times New Roman"/>
          <w:sz w:val="24"/>
          <w:szCs w:val="24"/>
        </w:rPr>
        <w:t>R33HD050196, and 2RO1HD37800) and JDRF (1-2004-661) to JXS. SP (2-2011-153, 10-2006-792 and 3-2004-195) and WZ (3-2009-275) were supported by Postdoctoral Fellowship and Career Development Award from JDRF. PMHT was supported by NIH fellowship (F30DK12146101A1). This work was partially supported by the Georgia Research Alliance Eminent Scholar Program to JXS.</w:t>
      </w:r>
    </w:p>
    <w:p w14:paraId="60937D60" w14:textId="77777777" w:rsidR="0045661D" w:rsidRPr="00983A0C" w:rsidRDefault="00120BC9" w:rsidP="0045661D">
      <w:pPr>
        <w:pStyle w:val="EndNoteBibliographyTitle"/>
        <w:rPr>
          <w:rFonts w:ascii="Times New Roman" w:hAnsi="Times New Roman" w:cs="Times New Roman"/>
          <w:b/>
          <w:sz w:val="24"/>
          <w:szCs w:val="24"/>
        </w:rPr>
      </w:pPr>
      <w:r w:rsidRPr="00983A0C">
        <w:rPr>
          <w:rFonts w:ascii="Times New Roman" w:hAnsi="Times New Roman" w:cs="Times New Roman"/>
          <w:sz w:val="24"/>
          <w:szCs w:val="24"/>
        </w:rPr>
        <w:br w:type="page"/>
      </w:r>
      <w:r w:rsidR="00EE3508" w:rsidRPr="00983A0C">
        <w:rPr>
          <w:rFonts w:ascii="Times New Roman" w:hAnsi="Times New Roman" w:cs="Times New Roman"/>
          <w:sz w:val="24"/>
          <w:szCs w:val="24"/>
        </w:rPr>
        <w:lastRenderedPageBreak/>
        <w:fldChar w:fldCharType="begin"/>
      </w:r>
      <w:r w:rsidR="00EE3508" w:rsidRPr="00983A0C">
        <w:rPr>
          <w:rFonts w:ascii="Times New Roman" w:hAnsi="Times New Roman" w:cs="Times New Roman"/>
          <w:sz w:val="24"/>
          <w:szCs w:val="24"/>
        </w:rPr>
        <w:instrText xml:space="preserve"> ADDIN EN.REFLIST </w:instrText>
      </w:r>
      <w:r w:rsidR="00EE3508" w:rsidRPr="00983A0C">
        <w:rPr>
          <w:rFonts w:ascii="Times New Roman" w:hAnsi="Times New Roman" w:cs="Times New Roman"/>
          <w:sz w:val="24"/>
          <w:szCs w:val="24"/>
        </w:rPr>
        <w:fldChar w:fldCharType="separate"/>
      </w:r>
      <w:r w:rsidR="0045661D" w:rsidRPr="00983A0C">
        <w:rPr>
          <w:rFonts w:ascii="Times New Roman" w:hAnsi="Times New Roman" w:cs="Times New Roman"/>
          <w:b/>
          <w:sz w:val="24"/>
          <w:szCs w:val="24"/>
        </w:rPr>
        <w:t>References</w:t>
      </w:r>
    </w:p>
    <w:p w14:paraId="79F9C46A" w14:textId="77777777" w:rsidR="0045661D" w:rsidRPr="00983A0C" w:rsidRDefault="0045661D" w:rsidP="0045661D">
      <w:pPr>
        <w:pStyle w:val="EndNoteBibliographyTitle"/>
        <w:rPr>
          <w:rFonts w:ascii="Times New Roman" w:hAnsi="Times New Roman" w:cs="Times New Roman"/>
          <w:b/>
          <w:sz w:val="24"/>
          <w:szCs w:val="24"/>
        </w:rPr>
      </w:pPr>
    </w:p>
    <w:p w14:paraId="22039F3D"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1. Nathan DM. Long-term complications of diabetes mellitus. N Engl J Med 1993;328:1676-1685</w:t>
      </w:r>
    </w:p>
    <w:p w14:paraId="37637566"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2. DiMeglio LA, Evans-Molina C, Oram RA. Type 1 diabetes. Lancet 2018;391:2449-2462</w:t>
      </w:r>
    </w:p>
    <w:p w14:paraId="37FE08B7"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3. Pop-Busui R, Boulton AJ, Feldman EL, Bril V, Freeman R, Malik RA, Sosenko JM, Ziegler D. Diabetic neuropathy: a position statement by the American Diabetes Association. Diabetes care 2017;40:136-154</w:t>
      </w:r>
    </w:p>
    <w:p w14:paraId="6C587E85"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4. Vinik AI, Maser RE, Mitchell BD, Freeman R. Diabetic autonomic neuropathy. Diabetes care 2003;26:1553-1579</w:t>
      </w:r>
    </w:p>
    <w:p w14:paraId="5A592560"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5. Solomon SD, Chew E, Duh EJ, Sobrin L, Sun JK, VanderBeek BL, Wykoff CC, Gardner TW. Diabetic retinopathy: a position statement by the American Diabetes Association. Diabetes care 2017;40:412-418</w:t>
      </w:r>
    </w:p>
    <w:p w14:paraId="05450EE7"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6. Gross JL, De Azevedo MJ, Silveiro SP, Canani LH, Caramori ML, Zelmanovitz T. Diabetic nephropathy: diagnosis, prevention, and treatment. Diabetes care 2005;28:164-176</w:t>
      </w:r>
    </w:p>
    <w:p w14:paraId="442502D9"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7. Hippisley-Cox J, Coupland C, Brindle P. Development and validation of QRISK3 risk prediction algorithms to estimate future risk of cardiovascular disease: prospective cohort study. Bmj 2017;357:j2099</w:t>
      </w:r>
    </w:p>
    <w:p w14:paraId="17785C3E"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8. Nathan DM, Genuth S, Lachin J, Cleary P, Crofford O, Davis M, Rand L, Siebert C. The effect of intensive treatment of diabetes on the development and progression of long-term complications in insulin-dependent diabetes mellitus. N Engl J Med 1993;329:977-986</w:t>
      </w:r>
    </w:p>
    <w:p w14:paraId="25C8158A"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9. Nathan DM. The diabetes control and complications trial/epidemiology of diabetes interventions and complications study at 30 years: overview. Diabetes Care 2014;37:9-16</w:t>
      </w:r>
    </w:p>
    <w:p w14:paraId="73224790"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10. Huxley RR, Peters SA, Mishra GD, Woodward M. Risk of all-cause mortality and vascular events in women versus men with type 1 diabetes: a systematic review and meta-analysis. Lancet Diabetes Endocrinol 2015;3:198-206</w:t>
      </w:r>
    </w:p>
    <w:p w14:paraId="3065CF28"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11. Cho YH, Craig ME, Donaghue KC. Puberty as an accelerator for diabetes complications. Pediatr Diabetes 2014;15:18-26</w:t>
      </w:r>
    </w:p>
    <w:p w14:paraId="586705F1"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12. Bergenstal RM. Glycemic Variability and Diabetes Complications: Does It Matter? Simply Put, There Are Better Glycemic Markers! Diabetes Care 2015;38:1615-1621</w:t>
      </w:r>
    </w:p>
    <w:p w14:paraId="2A98ECEC"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13. Secrest AM, Costacou T, Gutelius B, Miller RG, Songer TJ, Orchard TJ. Associations between socioeconomic status and major complications in type 1 diabetes: the Pittsburgh epidemiology of diabetes complication (EDC) Study. Ann Epidemiol 2011;21:374-381</w:t>
      </w:r>
    </w:p>
    <w:p w14:paraId="7124AAC8"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14. Hilliard ME, Mann KA, Peugh JL, Hood KK. How poorer quality of life in adolescence predicts subsequent type 1 diabetes management and control. Patient Educ Couns 2013;91:120-125</w:t>
      </w:r>
    </w:p>
    <w:p w14:paraId="35EDDD0D"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15. Jende JME, Groener JB, Rother C, Kender Z, Hahn A, Hilgenfeld T, Juerchott A, Preisner F, Heiland S, Kopf S, Pham M, Nawroth P, Bendszus M, Kurz FT. Association of Serum Cholesterol Levels With Peripheral Nerve Damage in Patients With Type 2 Diabetes. JAMA Network Open 2019;2:e194798-e194798</w:t>
      </w:r>
    </w:p>
    <w:p w14:paraId="40DEE929"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16. Ponirakis G, Petropoulos IN, Alam U, Ferdousi M, Asghar O, Marshall A, Azmi S, Jeziorska M, Mahfoud ZR, Boulton AJM, Efron N, Nukada H, Malik RA. Hypertension Contributes to Neuropathy in Patients With Type 1 Diabetes. Am J Hypertens 2019;32:796-803</w:t>
      </w:r>
    </w:p>
    <w:p w14:paraId="21EAB695"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17. Sharot T, Korn CW, Dolan RJ. How unrealistic optimism is maintained in the face of reality. Nat Neurosci 2011;14:1475-1479</w:t>
      </w:r>
    </w:p>
    <w:p w14:paraId="20037104"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lastRenderedPageBreak/>
        <w:t>18. Xu Q, Wang L, Sansgiry S. A systematic literature review of predicting diabetic retinopathy, nephropathy and neuropathy in patients with type 1 diabetes using machine learning. Journal of Medical Artificial Intelligence 2020;3</w:t>
      </w:r>
    </w:p>
    <w:p w14:paraId="641D54C1"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19. Kazemi M, Moghimbeigi A, Kiani J, Mahjub H, Faradmal J. Diabetic peripheral neuropathy class prediction by multicategory support vector machine model: a cross-sectional study. Epidemiol Health 2016;38:e2016011</w:t>
      </w:r>
    </w:p>
    <w:p w14:paraId="3377EDAC"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20. Lagani V, Chiarugi F, Thomson S, Fursse J, Lakasing E, Jones RW, Tsamardinos I. Development and validation of risk assessment models for diabetes-related complications based on the DCCT/EDIC data. J Diabetes Complications 2015;29:479-487</w:t>
      </w:r>
    </w:p>
    <w:p w14:paraId="58AC00C3"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21. Braffett BH, Gubitosi-Klug RA, Albers JW, Feldman EL, Martin CL, White NH, Orchard TJ, Lopes-Virella M, Lachin JM, Pop-Busui R. Risk factors for diabetic peripheral neuropathy and cardiovascular autonomic neuropathy in the Diabetes Control and Complications Trial/Epidemiology of Diabetes Interventions and Complications (DCCT/EDIC) study. Diabetes 2020;69:1000-1010</w:t>
      </w:r>
    </w:p>
    <w:p w14:paraId="0A94B7DF"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22. Hippisley-Cox J, Coupland C. Development and validation of risk prediction equations to estimate future risk of blindness and lower limb amputation in patients with diabetes: cohort study. Bmj 2015;351:h5441</w:t>
      </w:r>
    </w:p>
    <w:p w14:paraId="73DD3CFB"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23. Prochaska JO, DiClemente CC. Stages and processes of self-change of smoking: toward an integrative model of change. Journal of consulting and clinical psychology 1983;51:390</w:t>
      </w:r>
    </w:p>
    <w:p w14:paraId="26C4CBDF"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24. Nishimura R, LaPorte RE, Dorman JS, Tajima N, Becker D, Orchard TJ. Mortality trends in type 1 diabetes: the Allegheny County (Pennsylvania) Registry 1965–1999. Diabetes care 2001;24:823-827</w:t>
      </w:r>
    </w:p>
    <w:p w14:paraId="5E74AF06"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25. Mobasseri M, Shirmohammadi M, Amiri T, Vahed N, Hosseini Fard H, Ghojazadeh M. Prevalence and incidence of type 1 diabetes in the world: a systematic review and meta-analysis. Health Promot Perspect 2020;10:98-115</w:t>
      </w:r>
    </w:p>
    <w:p w14:paraId="33B141C1"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26. Mayer-Davis EJ, Lawrence JM, Dabelea D, Divers J, Isom S, Dolan L, Imperatore G, Linder B, Marcovina S, Pettitt DJ, Pihoker C, Saydah S, Wagenknecht L. Incidence Trends of Type 1 and Type 2 Diabetes among Youths, 2002-2012. N Engl J Med 2017;376:1419-1429</w:t>
      </w:r>
    </w:p>
    <w:p w14:paraId="1A4C6E2A"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27. Sharma S, Purohit S, Sharma A, Hopkins D, Steed L, Bode B, Anderson SW, Caldwell R, She J-X. Elevated Serum Levels of Soluble TNF Receptors and Adhesion Molecules Are Associated with Diabetic Retinopathy in Patients with Type-1 Diabetes. Mediators Inflamm 2015;2015:279393-279393</w:t>
      </w:r>
    </w:p>
    <w:p w14:paraId="0286F608"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28. Purohit S, Sharma A, Zhi W, Bai S, Hopkins D, Steed L, Bode B, Anderson SW, Reed JC, Steed RD, She J-X. Proteins of TNF-α and IL6 Pathways Are Elevated in Serum of Type-1 Diabetes Patients with Microalbuminuria. Front Immunol 2018;9:154-154</w:t>
      </w:r>
    </w:p>
    <w:p w14:paraId="2ABB7FF0"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29. Harrell Jr FE. rms: Regression modeling strategies. R package version 2016;5</w:t>
      </w:r>
    </w:p>
    <w:p w14:paraId="27545D06"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 xml:space="preserve">30. Harrell Jr FE. </w:t>
      </w:r>
      <w:r w:rsidRPr="00983A0C">
        <w:rPr>
          <w:rFonts w:ascii="Times New Roman" w:hAnsi="Times New Roman" w:cs="Times New Roman"/>
          <w:i/>
          <w:sz w:val="24"/>
          <w:szCs w:val="24"/>
        </w:rPr>
        <w:t>Regression modeling strategies: with applications to linear models, logistic and ordinal regression, and survival analysis</w:t>
      </w:r>
      <w:r w:rsidRPr="00983A0C">
        <w:rPr>
          <w:rFonts w:ascii="Times New Roman" w:hAnsi="Times New Roman" w:cs="Times New Roman"/>
          <w:sz w:val="24"/>
          <w:szCs w:val="24"/>
        </w:rPr>
        <w:t>. Springer, 2015</w:t>
      </w:r>
    </w:p>
    <w:p w14:paraId="5DA021EC" w14:textId="4F8DB90D"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 xml:space="preserve">31. Chang W, Cheng J, Allaire J, Xie Y, McPherson J. shiny: Web Application Framework for R. R package version 0.13. 2. URL: </w:t>
      </w:r>
      <w:hyperlink r:id="rId17" w:history="1">
        <w:r w:rsidRPr="00983A0C">
          <w:rPr>
            <w:rStyle w:val="Hyperlink"/>
            <w:rFonts w:ascii="Times New Roman" w:hAnsi="Times New Roman" w:cs="Times New Roman"/>
            <w:sz w:val="24"/>
            <w:szCs w:val="24"/>
          </w:rPr>
          <w:t>http://CRAN</w:t>
        </w:r>
      </w:hyperlink>
      <w:r w:rsidRPr="00983A0C">
        <w:rPr>
          <w:rFonts w:ascii="Times New Roman" w:hAnsi="Times New Roman" w:cs="Times New Roman"/>
          <w:sz w:val="24"/>
          <w:szCs w:val="24"/>
        </w:rPr>
        <w:t xml:space="preserve"> R-project org/package= shiny 2016;</w:t>
      </w:r>
    </w:p>
    <w:p w14:paraId="417F91E3"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32. Unger T, Borghi C, Charchar F, Khan NA, Poulter NR, Prabhakaran D, Ramirez A, Schlaich M, Stergiou GS, Tomaszewski M. 2020 International Society of Hypertension global hypertension practice guidelines. Hypertension 2020;75:1334-1357</w:t>
      </w:r>
    </w:p>
    <w:p w14:paraId="39FF945B"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 xml:space="preserve">33. Whelton PK, Carey RM, Aronow WS, Casey DE, Jr., Collins KJ, Dennison Himmelfarb C, DePalma SM, Gidding S, Jamerson KA, Jones DW, MacLaughlin EJ, Muntner P, Ovbiagele B, Smith SC, Jr., Spencer CC, Stafford RS, Taler SJ, Thomas RJ, Williams KA, Sr., Williamson JD, </w:t>
      </w:r>
      <w:r w:rsidRPr="00983A0C">
        <w:rPr>
          <w:rFonts w:ascii="Times New Roman" w:hAnsi="Times New Roman" w:cs="Times New Roman"/>
          <w:sz w:val="24"/>
          <w:szCs w:val="24"/>
        </w:rPr>
        <w:lastRenderedPageBreak/>
        <w:t>Wright JT, Jr. 2017 ACC/AHA/AAPA/ABC/ACPM/AGS/APhA/ASH/ASPC/NMA/PCNA Guideline for the Prevention, Detection, Evaluation, and Management of High Blood Pressure in Adults: Executive Summary: A Report of the American College of Cardiology/American Heart Association Task Force on Clinical Practice Guidelines. Hypertension 2018;71:1269-1324</w:t>
      </w:r>
    </w:p>
    <w:p w14:paraId="061780E6"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34. 6. Glycemic Targets: Standards of Medical Care in Diabetes-2018. Diabetes Care 2018;41:S55-s64</w:t>
      </w:r>
    </w:p>
    <w:p w14:paraId="4646DFF2"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35. Rewers MJ, Pillay K, de Beaufort C, Craig ME, Hanas R, Acerini CL, Maahs DM. ISPAD Clinical Practice Consensus Guidelines 2014. Assessment and monitoring of glycemic control in children and adolescents with diabetes. Pediatr Diabetes 2014;15 Suppl 20:102-114</w:t>
      </w:r>
    </w:p>
    <w:p w14:paraId="730EDD58" w14:textId="77777777" w:rsidR="0045661D" w:rsidRPr="00983A0C" w:rsidRDefault="0045661D" w:rsidP="0045661D">
      <w:pPr>
        <w:pStyle w:val="EndNoteBibliography"/>
        <w:rPr>
          <w:rFonts w:ascii="Times New Roman" w:hAnsi="Times New Roman" w:cs="Times New Roman"/>
          <w:sz w:val="24"/>
          <w:szCs w:val="24"/>
        </w:rPr>
      </w:pPr>
      <w:r w:rsidRPr="00983A0C">
        <w:rPr>
          <w:rFonts w:ascii="Times New Roman" w:hAnsi="Times New Roman" w:cs="Times New Roman"/>
          <w:sz w:val="24"/>
          <w:szCs w:val="24"/>
        </w:rPr>
        <w:t>36. Cheng AY. Canadian Diabetes Association 2013 clinical practice guidelines for the prevention and management of diabetes in Canada. Introduction. Can J Diabetes 2013;37 Suppl 1:S1-3</w:t>
      </w:r>
    </w:p>
    <w:p w14:paraId="43B118C5" w14:textId="7F54EE47" w:rsidR="00F60ADD" w:rsidRDefault="00EE3508" w:rsidP="00C842E1">
      <w:pPr>
        <w:spacing w:line="480" w:lineRule="auto"/>
        <w:rPr>
          <w:rFonts w:ascii="Times New Roman" w:hAnsi="Times New Roman" w:cs="Times New Roman"/>
          <w:sz w:val="24"/>
          <w:szCs w:val="24"/>
        </w:rPr>
      </w:pPr>
      <w:r w:rsidRPr="00983A0C">
        <w:rPr>
          <w:rFonts w:ascii="Times New Roman" w:hAnsi="Times New Roman" w:cs="Times New Roman"/>
          <w:sz w:val="24"/>
          <w:szCs w:val="24"/>
        </w:rPr>
        <w:fldChar w:fldCharType="end"/>
      </w:r>
      <w:r w:rsidR="00F60ADD">
        <w:rPr>
          <w:rFonts w:ascii="Times New Roman" w:hAnsi="Times New Roman" w:cs="Times New Roman"/>
          <w:sz w:val="24"/>
          <w:szCs w:val="24"/>
        </w:rPr>
        <w:br w:type="page"/>
      </w:r>
    </w:p>
    <w:p w14:paraId="3D01F25A" w14:textId="77777777" w:rsidR="00F60ADD" w:rsidRPr="00983A0C" w:rsidRDefault="00F60ADD" w:rsidP="00F60ADD">
      <w:pPr>
        <w:spacing w:after="0" w:line="240" w:lineRule="auto"/>
        <w:rPr>
          <w:rFonts w:ascii="Times New Roman" w:eastAsia="Times New Roman" w:hAnsi="Times New Roman" w:cs="Times New Roman"/>
          <w:b/>
          <w:bCs/>
          <w:color w:val="000000"/>
          <w:sz w:val="24"/>
          <w:szCs w:val="24"/>
        </w:rPr>
      </w:pPr>
      <w:r w:rsidRPr="00983A0C">
        <w:rPr>
          <w:rFonts w:ascii="Times New Roman" w:eastAsia="Times New Roman" w:hAnsi="Times New Roman" w:cs="Times New Roman"/>
          <w:b/>
          <w:bCs/>
          <w:color w:val="000000"/>
          <w:sz w:val="24"/>
          <w:szCs w:val="24"/>
        </w:rPr>
        <w:lastRenderedPageBreak/>
        <w:t>Table 1. Demographics and Clinical Data of PAGODA subjects</w:t>
      </w:r>
    </w:p>
    <w:tbl>
      <w:tblPr>
        <w:tblW w:w="7375" w:type="dxa"/>
        <w:tblLook w:val="04A0" w:firstRow="1" w:lastRow="0" w:firstColumn="1" w:lastColumn="0" w:noHBand="0" w:noVBand="1"/>
      </w:tblPr>
      <w:tblGrid>
        <w:gridCol w:w="3870"/>
        <w:gridCol w:w="3505"/>
      </w:tblGrid>
      <w:tr w:rsidR="0002131A" w:rsidRPr="00983A0C" w14:paraId="37EEE590" w14:textId="77777777" w:rsidTr="15FDBDB8">
        <w:trPr>
          <w:trHeight w:val="320"/>
        </w:trPr>
        <w:tc>
          <w:tcPr>
            <w:tcW w:w="3870" w:type="dxa"/>
            <w:tcBorders>
              <w:top w:val="nil"/>
              <w:left w:val="nil"/>
              <w:bottom w:val="nil"/>
              <w:right w:val="nil"/>
            </w:tcBorders>
            <w:shd w:val="clear" w:color="auto" w:fill="auto"/>
            <w:noWrap/>
            <w:vAlign w:val="bottom"/>
            <w:hideMark/>
          </w:tcPr>
          <w:p w14:paraId="6F4E8765" w14:textId="77777777" w:rsidR="0002131A" w:rsidRPr="00983A0C" w:rsidRDefault="0002131A" w:rsidP="0002131A">
            <w:pPr>
              <w:spacing w:after="0" w:line="240" w:lineRule="auto"/>
              <w:rPr>
                <w:rFonts w:ascii="Times New Roman" w:eastAsia="Times New Roman" w:hAnsi="Times New Roman" w:cs="Times New Roman"/>
                <w:b/>
                <w:bCs/>
                <w:color w:val="000000"/>
                <w:sz w:val="24"/>
                <w:szCs w:val="24"/>
              </w:rPr>
            </w:pPr>
            <w:r w:rsidRPr="00983A0C">
              <w:rPr>
                <w:rFonts w:ascii="Times New Roman" w:eastAsia="Times New Roman" w:hAnsi="Times New Roman" w:cs="Times New Roman"/>
                <w:b/>
                <w:bCs/>
                <w:color w:val="000000"/>
                <w:sz w:val="24"/>
                <w:szCs w:val="24"/>
              </w:rPr>
              <w:t>Demographics</w:t>
            </w:r>
          </w:p>
        </w:tc>
        <w:tc>
          <w:tcPr>
            <w:tcW w:w="3505" w:type="dxa"/>
            <w:tcBorders>
              <w:top w:val="nil"/>
              <w:left w:val="nil"/>
              <w:bottom w:val="nil"/>
              <w:right w:val="nil"/>
            </w:tcBorders>
            <w:shd w:val="clear" w:color="auto" w:fill="auto"/>
            <w:noWrap/>
            <w:vAlign w:val="bottom"/>
            <w:hideMark/>
          </w:tcPr>
          <w:p w14:paraId="32AD2846" w14:textId="77777777" w:rsidR="0002131A" w:rsidRPr="00983A0C" w:rsidRDefault="0002131A" w:rsidP="0002131A">
            <w:pPr>
              <w:spacing w:after="0" w:line="240" w:lineRule="auto"/>
              <w:rPr>
                <w:rFonts w:ascii="Times New Roman" w:eastAsia="Times New Roman" w:hAnsi="Times New Roman" w:cs="Times New Roman"/>
                <w:b/>
                <w:bCs/>
                <w:color w:val="000000"/>
                <w:sz w:val="24"/>
                <w:szCs w:val="24"/>
              </w:rPr>
            </w:pPr>
            <w:r w:rsidRPr="00983A0C">
              <w:rPr>
                <w:rFonts w:ascii="Times New Roman" w:eastAsia="Times New Roman" w:hAnsi="Times New Roman" w:cs="Times New Roman"/>
                <w:b/>
                <w:bCs/>
                <w:color w:val="000000"/>
                <w:sz w:val="24"/>
                <w:szCs w:val="24"/>
              </w:rPr>
              <w:t>Median (IQR)</w:t>
            </w:r>
          </w:p>
        </w:tc>
      </w:tr>
      <w:tr w:rsidR="0002131A" w:rsidRPr="00983A0C" w14:paraId="632ED0FA" w14:textId="77777777" w:rsidTr="15FDBDB8">
        <w:trPr>
          <w:trHeight w:val="320"/>
        </w:trPr>
        <w:tc>
          <w:tcPr>
            <w:tcW w:w="3870" w:type="dxa"/>
            <w:tcBorders>
              <w:top w:val="nil"/>
              <w:left w:val="nil"/>
              <w:bottom w:val="nil"/>
              <w:right w:val="nil"/>
            </w:tcBorders>
            <w:shd w:val="clear" w:color="auto" w:fill="auto"/>
            <w:noWrap/>
            <w:vAlign w:val="bottom"/>
            <w:hideMark/>
          </w:tcPr>
          <w:p w14:paraId="62E9A0E0" w14:textId="5EBA6936"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Age, Years</w:t>
            </w:r>
          </w:p>
        </w:tc>
        <w:tc>
          <w:tcPr>
            <w:tcW w:w="3505" w:type="dxa"/>
            <w:tcBorders>
              <w:top w:val="nil"/>
              <w:left w:val="nil"/>
              <w:bottom w:val="nil"/>
              <w:right w:val="nil"/>
            </w:tcBorders>
            <w:shd w:val="clear" w:color="auto" w:fill="auto"/>
            <w:noWrap/>
            <w:vAlign w:val="bottom"/>
            <w:hideMark/>
          </w:tcPr>
          <w:p w14:paraId="37CD89DE"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25 (15-46)</w:t>
            </w:r>
          </w:p>
        </w:tc>
      </w:tr>
      <w:tr w:rsidR="0002131A" w:rsidRPr="00983A0C" w14:paraId="1536F2F6" w14:textId="77777777" w:rsidTr="15FDBDB8">
        <w:trPr>
          <w:trHeight w:val="320"/>
        </w:trPr>
        <w:tc>
          <w:tcPr>
            <w:tcW w:w="3870" w:type="dxa"/>
            <w:tcBorders>
              <w:top w:val="nil"/>
              <w:left w:val="nil"/>
              <w:bottom w:val="nil"/>
              <w:right w:val="nil"/>
            </w:tcBorders>
            <w:shd w:val="clear" w:color="auto" w:fill="auto"/>
            <w:noWrap/>
            <w:vAlign w:val="bottom"/>
            <w:hideMark/>
          </w:tcPr>
          <w:p w14:paraId="16140407" w14:textId="44E838C7"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Duration of T1D, Years</w:t>
            </w:r>
          </w:p>
        </w:tc>
        <w:tc>
          <w:tcPr>
            <w:tcW w:w="3505" w:type="dxa"/>
            <w:tcBorders>
              <w:top w:val="nil"/>
              <w:left w:val="nil"/>
              <w:bottom w:val="nil"/>
              <w:right w:val="nil"/>
            </w:tcBorders>
            <w:shd w:val="clear" w:color="auto" w:fill="auto"/>
            <w:noWrap/>
            <w:vAlign w:val="bottom"/>
            <w:hideMark/>
          </w:tcPr>
          <w:p w14:paraId="18EB4807"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11 (4-23)</w:t>
            </w:r>
          </w:p>
        </w:tc>
      </w:tr>
      <w:tr w:rsidR="0002131A" w:rsidRPr="00983A0C" w14:paraId="7F286960" w14:textId="77777777" w:rsidTr="15FDBDB8">
        <w:trPr>
          <w:trHeight w:val="320"/>
        </w:trPr>
        <w:tc>
          <w:tcPr>
            <w:tcW w:w="3870" w:type="dxa"/>
            <w:tcBorders>
              <w:top w:val="nil"/>
              <w:left w:val="nil"/>
              <w:bottom w:val="nil"/>
              <w:right w:val="nil"/>
            </w:tcBorders>
            <w:shd w:val="clear" w:color="auto" w:fill="auto"/>
            <w:noWrap/>
            <w:vAlign w:val="bottom"/>
            <w:hideMark/>
          </w:tcPr>
          <w:p w14:paraId="7813869B"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Sex</w:t>
            </w:r>
          </w:p>
        </w:tc>
        <w:tc>
          <w:tcPr>
            <w:tcW w:w="3505" w:type="dxa"/>
            <w:tcBorders>
              <w:top w:val="nil"/>
              <w:left w:val="nil"/>
              <w:bottom w:val="nil"/>
              <w:right w:val="nil"/>
            </w:tcBorders>
            <w:shd w:val="clear" w:color="auto" w:fill="auto"/>
            <w:noWrap/>
            <w:vAlign w:val="bottom"/>
            <w:hideMark/>
          </w:tcPr>
          <w:p w14:paraId="201FCDD7"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p>
        </w:tc>
      </w:tr>
      <w:tr w:rsidR="0002131A" w:rsidRPr="00983A0C" w14:paraId="1674673B" w14:textId="77777777" w:rsidTr="15FDBDB8">
        <w:trPr>
          <w:trHeight w:val="320"/>
        </w:trPr>
        <w:tc>
          <w:tcPr>
            <w:tcW w:w="3870" w:type="dxa"/>
            <w:tcBorders>
              <w:top w:val="nil"/>
              <w:left w:val="nil"/>
              <w:bottom w:val="nil"/>
              <w:right w:val="nil"/>
            </w:tcBorders>
            <w:shd w:val="clear" w:color="auto" w:fill="auto"/>
            <w:noWrap/>
            <w:vAlign w:val="bottom"/>
            <w:hideMark/>
          </w:tcPr>
          <w:p w14:paraId="4C5F7186" w14:textId="451F5C3D"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Male (n, %)</w:t>
            </w:r>
          </w:p>
        </w:tc>
        <w:tc>
          <w:tcPr>
            <w:tcW w:w="3505" w:type="dxa"/>
            <w:tcBorders>
              <w:top w:val="nil"/>
              <w:left w:val="nil"/>
              <w:bottom w:val="nil"/>
              <w:right w:val="nil"/>
            </w:tcBorders>
            <w:shd w:val="clear" w:color="auto" w:fill="auto"/>
            <w:noWrap/>
            <w:vAlign w:val="bottom"/>
            <w:hideMark/>
          </w:tcPr>
          <w:p w14:paraId="04930005"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789 (47.9%)</w:t>
            </w:r>
          </w:p>
        </w:tc>
      </w:tr>
      <w:tr w:rsidR="0002131A" w:rsidRPr="00983A0C" w14:paraId="3858A36C" w14:textId="77777777" w:rsidTr="15FDBDB8">
        <w:trPr>
          <w:trHeight w:val="320"/>
        </w:trPr>
        <w:tc>
          <w:tcPr>
            <w:tcW w:w="3870" w:type="dxa"/>
            <w:tcBorders>
              <w:top w:val="nil"/>
              <w:left w:val="nil"/>
              <w:bottom w:val="nil"/>
              <w:right w:val="nil"/>
            </w:tcBorders>
            <w:shd w:val="clear" w:color="auto" w:fill="auto"/>
            <w:noWrap/>
            <w:vAlign w:val="bottom"/>
            <w:hideMark/>
          </w:tcPr>
          <w:p w14:paraId="0AA90ABE"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p>
        </w:tc>
        <w:tc>
          <w:tcPr>
            <w:tcW w:w="3505" w:type="dxa"/>
            <w:tcBorders>
              <w:top w:val="nil"/>
              <w:left w:val="nil"/>
              <w:bottom w:val="nil"/>
              <w:right w:val="nil"/>
            </w:tcBorders>
            <w:shd w:val="clear" w:color="auto" w:fill="auto"/>
            <w:noWrap/>
            <w:vAlign w:val="bottom"/>
            <w:hideMark/>
          </w:tcPr>
          <w:p w14:paraId="120DD95E" w14:textId="77777777" w:rsidR="0002131A" w:rsidRPr="00983A0C" w:rsidRDefault="0002131A" w:rsidP="0002131A">
            <w:pPr>
              <w:spacing w:after="0" w:line="240" w:lineRule="auto"/>
              <w:rPr>
                <w:rFonts w:ascii="Times New Roman" w:eastAsia="Times New Roman" w:hAnsi="Times New Roman" w:cs="Times New Roman"/>
                <w:sz w:val="24"/>
                <w:szCs w:val="24"/>
              </w:rPr>
            </w:pPr>
          </w:p>
        </w:tc>
      </w:tr>
      <w:tr w:rsidR="0002131A" w:rsidRPr="00983A0C" w14:paraId="3CC961B4" w14:textId="77777777" w:rsidTr="15FDBDB8">
        <w:trPr>
          <w:trHeight w:val="320"/>
        </w:trPr>
        <w:tc>
          <w:tcPr>
            <w:tcW w:w="3870" w:type="dxa"/>
            <w:tcBorders>
              <w:top w:val="nil"/>
              <w:left w:val="nil"/>
              <w:bottom w:val="nil"/>
              <w:right w:val="nil"/>
            </w:tcBorders>
            <w:shd w:val="clear" w:color="auto" w:fill="auto"/>
            <w:noWrap/>
            <w:vAlign w:val="bottom"/>
            <w:hideMark/>
          </w:tcPr>
          <w:p w14:paraId="3B822985" w14:textId="3DBCFEB7" w:rsidR="0002131A" w:rsidRPr="00983A0C" w:rsidRDefault="15FDBDB8" w:rsidP="0002131A">
            <w:pPr>
              <w:spacing w:after="0" w:line="240" w:lineRule="auto"/>
              <w:rPr>
                <w:rFonts w:ascii="Times New Roman" w:eastAsia="Times New Roman" w:hAnsi="Times New Roman" w:cs="Times New Roman"/>
                <w:b/>
                <w:bCs/>
                <w:color w:val="000000"/>
                <w:sz w:val="24"/>
                <w:szCs w:val="24"/>
              </w:rPr>
            </w:pPr>
            <w:r w:rsidRPr="15FDBDB8">
              <w:rPr>
                <w:rFonts w:ascii="Times New Roman" w:eastAsia="Times New Roman" w:hAnsi="Times New Roman" w:cs="Times New Roman"/>
                <w:b/>
                <w:bCs/>
                <w:color w:val="000000" w:themeColor="text1"/>
                <w:sz w:val="24"/>
                <w:szCs w:val="24"/>
              </w:rPr>
              <w:t xml:space="preserve">Complications </w:t>
            </w:r>
            <w:r w:rsidRPr="15FDBDB8">
              <w:rPr>
                <w:rFonts w:ascii="Times New Roman" w:eastAsia="Times New Roman" w:hAnsi="Times New Roman" w:cs="Times New Roman"/>
                <w:color w:val="000000" w:themeColor="text1"/>
                <w:sz w:val="24"/>
                <w:szCs w:val="24"/>
              </w:rPr>
              <w:t>(n, %)</w:t>
            </w:r>
          </w:p>
        </w:tc>
        <w:tc>
          <w:tcPr>
            <w:tcW w:w="3505" w:type="dxa"/>
            <w:tcBorders>
              <w:top w:val="nil"/>
              <w:left w:val="nil"/>
              <w:bottom w:val="nil"/>
              <w:right w:val="nil"/>
            </w:tcBorders>
            <w:shd w:val="clear" w:color="auto" w:fill="auto"/>
            <w:noWrap/>
            <w:vAlign w:val="bottom"/>
            <w:hideMark/>
          </w:tcPr>
          <w:p w14:paraId="0B7FB181" w14:textId="07A04B6C" w:rsidR="0002131A" w:rsidRPr="00983A0C" w:rsidRDefault="0002131A" w:rsidP="0002131A">
            <w:pPr>
              <w:spacing w:after="0" w:line="240" w:lineRule="auto"/>
              <w:rPr>
                <w:rFonts w:ascii="Times New Roman" w:eastAsia="Times New Roman" w:hAnsi="Times New Roman" w:cs="Times New Roman"/>
                <w:b/>
                <w:bCs/>
                <w:color w:val="000000"/>
                <w:sz w:val="24"/>
                <w:szCs w:val="24"/>
              </w:rPr>
            </w:pPr>
          </w:p>
        </w:tc>
      </w:tr>
      <w:tr w:rsidR="0002131A" w:rsidRPr="00983A0C" w14:paraId="5BAC8FC1" w14:textId="77777777" w:rsidTr="15FDBDB8">
        <w:trPr>
          <w:trHeight w:val="320"/>
        </w:trPr>
        <w:tc>
          <w:tcPr>
            <w:tcW w:w="3870" w:type="dxa"/>
            <w:tcBorders>
              <w:top w:val="nil"/>
              <w:left w:val="nil"/>
              <w:bottom w:val="nil"/>
              <w:right w:val="nil"/>
            </w:tcBorders>
            <w:shd w:val="clear" w:color="auto" w:fill="auto"/>
            <w:noWrap/>
            <w:vAlign w:val="bottom"/>
            <w:hideMark/>
          </w:tcPr>
          <w:p w14:paraId="14B606F1" w14:textId="69761313"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Peripheral Neuropathy </w:t>
            </w:r>
          </w:p>
        </w:tc>
        <w:tc>
          <w:tcPr>
            <w:tcW w:w="3505" w:type="dxa"/>
            <w:tcBorders>
              <w:top w:val="nil"/>
              <w:left w:val="nil"/>
              <w:bottom w:val="nil"/>
              <w:right w:val="nil"/>
            </w:tcBorders>
            <w:shd w:val="clear" w:color="auto" w:fill="auto"/>
            <w:noWrap/>
            <w:vAlign w:val="bottom"/>
            <w:hideMark/>
          </w:tcPr>
          <w:p w14:paraId="26350925"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199 (12.1%)</w:t>
            </w:r>
          </w:p>
        </w:tc>
      </w:tr>
      <w:tr w:rsidR="0002131A" w:rsidRPr="00983A0C" w14:paraId="2F65E73A" w14:textId="77777777" w:rsidTr="15FDBDB8">
        <w:trPr>
          <w:trHeight w:val="320"/>
        </w:trPr>
        <w:tc>
          <w:tcPr>
            <w:tcW w:w="3870" w:type="dxa"/>
            <w:tcBorders>
              <w:top w:val="nil"/>
              <w:left w:val="nil"/>
              <w:bottom w:val="nil"/>
              <w:right w:val="nil"/>
            </w:tcBorders>
            <w:shd w:val="clear" w:color="auto" w:fill="auto"/>
            <w:noWrap/>
            <w:vAlign w:val="bottom"/>
            <w:hideMark/>
          </w:tcPr>
          <w:p w14:paraId="0613CB9D" w14:textId="72136081"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Focal </w:t>
            </w:r>
          </w:p>
        </w:tc>
        <w:tc>
          <w:tcPr>
            <w:tcW w:w="3505" w:type="dxa"/>
            <w:tcBorders>
              <w:top w:val="nil"/>
              <w:left w:val="nil"/>
              <w:bottom w:val="nil"/>
              <w:right w:val="nil"/>
            </w:tcBorders>
            <w:shd w:val="clear" w:color="auto" w:fill="auto"/>
            <w:noWrap/>
            <w:vAlign w:val="bottom"/>
            <w:hideMark/>
          </w:tcPr>
          <w:p w14:paraId="4076FA1C"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172 (85.1%)</w:t>
            </w:r>
          </w:p>
        </w:tc>
      </w:tr>
      <w:tr w:rsidR="0002131A" w:rsidRPr="00983A0C" w14:paraId="0EC0729A" w14:textId="77777777" w:rsidTr="15FDBDB8">
        <w:trPr>
          <w:trHeight w:val="320"/>
        </w:trPr>
        <w:tc>
          <w:tcPr>
            <w:tcW w:w="3870" w:type="dxa"/>
            <w:tcBorders>
              <w:top w:val="nil"/>
              <w:left w:val="nil"/>
              <w:bottom w:val="nil"/>
              <w:right w:val="nil"/>
            </w:tcBorders>
            <w:shd w:val="clear" w:color="auto" w:fill="auto"/>
            <w:noWrap/>
            <w:vAlign w:val="bottom"/>
            <w:hideMark/>
          </w:tcPr>
          <w:p w14:paraId="73647ADA" w14:textId="44583120"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Generalized </w:t>
            </w:r>
          </w:p>
        </w:tc>
        <w:tc>
          <w:tcPr>
            <w:tcW w:w="3505" w:type="dxa"/>
            <w:tcBorders>
              <w:top w:val="nil"/>
              <w:left w:val="nil"/>
              <w:bottom w:val="nil"/>
              <w:right w:val="nil"/>
            </w:tcBorders>
            <w:shd w:val="clear" w:color="auto" w:fill="auto"/>
            <w:noWrap/>
            <w:vAlign w:val="bottom"/>
            <w:hideMark/>
          </w:tcPr>
          <w:p w14:paraId="70C9F4C7"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30 (14.9%)</w:t>
            </w:r>
          </w:p>
        </w:tc>
      </w:tr>
      <w:tr w:rsidR="0002131A" w:rsidRPr="00983A0C" w14:paraId="5DF5E36D" w14:textId="77777777" w:rsidTr="15FDBDB8">
        <w:trPr>
          <w:trHeight w:val="320"/>
        </w:trPr>
        <w:tc>
          <w:tcPr>
            <w:tcW w:w="3870" w:type="dxa"/>
            <w:tcBorders>
              <w:top w:val="nil"/>
              <w:left w:val="nil"/>
              <w:bottom w:val="nil"/>
              <w:right w:val="nil"/>
            </w:tcBorders>
            <w:shd w:val="clear" w:color="auto" w:fill="auto"/>
            <w:noWrap/>
            <w:vAlign w:val="bottom"/>
            <w:hideMark/>
          </w:tcPr>
          <w:p w14:paraId="07F93E9D" w14:textId="793398E9"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Autonomic Neuropathy </w:t>
            </w:r>
          </w:p>
        </w:tc>
        <w:tc>
          <w:tcPr>
            <w:tcW w:w="3505" w:type="dxa"/>
            <w:tcBorders>
              <w:top w:val="nil"/>
              <w:left w:val="nil"/>
              <w:bottom w:val="nil"/>
              <w:right w:val="nil"/>
            </w:tcBorders>
            <w:shd w:val="clear" w:color="auto" w:fill="auto"/>
            <w:noWrap/>
            <w:vAlign w:val="bottom"/>
            <w:hideMark/>
          </w:tcPr>
          <w:p w14:paraId="7FE3B724"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63 (3.8%)</w:t>
            </w:r>
          </w:p>
        </w:tc>
      </w:tr>
      <w:tr w:rsidR="0002131A" w:rsidRPr="00983A0C" w14:paraId="77566F69" w14:textId="77777777" w:rsidTr="15FDBDB8">
        <w:trPr>
          <w:trHeight w:val="320"/>
        </w:trPr>
        <w:tc>
          <w:tcPr>
            <w:tcW w:w="3870" w:type="dxa"/>
            <w:tcBorders>
              <w:top w:val="nil"/>
              <w:left w:val="nil"/>
              <w:bottom w:val="nil"/>
              <w:right w:val="nil"/>
            </w:tcBorders>
            <w:shd w:val="clear" w:color="auto" w:fill="auto"/>
            <w:noWrap/>
            <w:vAlign w:val="bottom"/>
            <w:hideMark/>
          </w:tcPr>
          <w:p w14:paraId="3D22B679" w14:textId="349E3905"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Retinopathy </w:t>
            </w:r>
          </w:p>
        </w:tc>
        <w:tc>
          <w:tcPr>
            <w:tcW w:w="3505" w:type="dxa"/>
            <w:tcBorders>
              <w:top w:val="nil"/>
              <w:left w:val="nil"/>
              <w:bottom w:val="nil"/>
              <w:right w:val="nil"/>
            </w:tcBorders>
            <w:shd w:val="clear" w:color="auto" w:fill="auto"/>
            <w:noWrap/>
            <w:vAlign w:val="bottom"/>
            <w:hideMark/>
          </w:tcPr>
          <w:p w14:paraId="77BF0CAE"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244 (14.9%)</w:t>
            </w:r>
          </w:p>
        </w:tc>
      </w:tr>
      <w:tr w:rsidR="0002131A" w:rsidRPr="00983A0C" w14:paraId="6C8F826E" w14:textId="77777777" w:rsidTr="15FDBDB8">
        <w:trPr>
          <w:trHeight w:val="320"/>
        </w:trPr>
        <w:tc>
          <w:tcPr>
            <w:tcW w:w="3870" w:type="dxa"/>
            <w:tcBorders>
              <w:top w:val="nil"/>
              <w:left w:val="nil"/>
              <w:bottom w:val="nil"/>
              <w:right w:val="nil"/>
            </w:tcBorders>
            <w:shd w:val="clear" w:color="auto" w:fill="auto"/>
            <w:noWrap/>
            <w:vAlign w:val="bottom"/>
            <w:hideMark/>
          </w:tcPr>
          <w:p w14:paraId="49FD0741" w14:textId="03F45A9E"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Nephropathy </w:t>
            </w:r>
          </w:p>
        </w:tc>
        <w:tc>
          <w:tcPr>
            <w:tcW w:w="3505" w:type="dxa"/>
            <w:tcBorders>
              <w:top w:val="nil"/>
              <w:left w:val="nil"/>
              <w:bottom w:val="nil"/>
              <w:right w:val="nil"/>
            </w:tcBorders>
            <w:shd w:val="clear" w:color="auto" w:fill="auto"/>
            <w:noWrap/>
            <w:vAlign w:val="bottom"/>
            <w:hideMark/>
          </w:tcPr>
          <w:p w14:paraId="0B0C290D"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88 (5.4%)</w:t>
            </w:r>
          </w:p>
        </w:tc>
      </w:tr>
      <w:tr w:rsidR="0002131A" w:rsidRPr="00983A0C" w14:paraId="36E603BE" w14:textId="77777777" w:rsidTr="15FDBDB8">
        <w:trPr>
          <w:trHeight w:val="320"/>
        </w:trPr>
        <w:tc>
          <w:tcPr>
            <w:tcW w:w="3870" w:type="dxa"/>
            <w:tcBorders>
              <w:top w:val="nil"/>
              <w:left w:val="nil"/>
              <w:bottom w:val="nil"/>
              <w:right w:val="nil"/>
            </w:tcBorders>
            <w:shd w:val="clear" w:color="auto" w:fill="auto"/>
            <w:noWrap/>
            <w:vAlign w:val="bottom"/>
            <w:hideMark/>
          </w:tcPr>
          <w:p w14:paraId="588BA454" w14:textId="15B88AB5"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Photocoagulation </w:t>
            </w:r>
          </w:p>
        </w:tc>
        <w:tc>
          <w:tcPr>
            <w:tcW w:w="3505" w:type="dxa"/>
            <w:tcBorders>
              <w:top w:val="nil"/>
              <w:left w:val="nil"/>
              <w:bottom w:val="nil"/>
              <w:right w:val="nil"/>
            </w:tcBorders>
            <w:shd w:val="clear" w:color="auto" w:fill="auto"/>
            <w:noWrap/>
            <w:vAlign w:val="bottom"/>
            <w:hideMark/>
          </w:tcPr>
          <w:p w14:paraId="002C19CA"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167 (10.2%)</w:t>
            </w:r>
          </w:p>
        </w:tc>
      </w:tr>
      <w:tr w:rsidR="0002131A" w:rsidRPr="00983A0C" w14:paraId="24BCFCB2" w14:textId="77777777" w:rsidTr="15FDBDB8">
        <w:trPr>
          <w:trHeight w:val="320"/>
        </w:trPr>
        <w:tc>
          <w:tcPr>
            <w:tcW w:w="3870" w:type="dxa"/>
            <w:tcBorders>
              <w:top w:val="nil"/>
              <w:left w:val="nil"/>
              <w:bottom w:val="nil"/>
              <w:right w:val="nil"/>
            </w:tcBorders>
            <w:shd w:val="clear" w:color="auto" w:fill="auto"/>
            <w:noWrap/>
            <w:vAlign w:val="bottom"/>
            <w:hideMark/>
          </w:tcPr>
          <w:p w14:paraId="312A740E" w14:textId="3C5B48FE"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Blindness </w:t>
            </w:r>
          </w:p>
        </w:tc>
        <w:tc>
          <w:tcPr>
            <w:tcW w:w="3505" w:type="dxa"/>
            <w:tcBorders>
              <w:top w:val="nil"/>
              <w:left w:val="nil"/>
              <w:bottom w:val="nil"/>
              <w:right w:val="nil"/>
            </w:tcBorders>
            <w:shd w:val="clear" w:color="auto" w:fill="auto"/>
            <w:noWrap/>
            <w:vAlign w:val="bottom"/>
            <w:hideMark/>
          </w:tcPr>
          <w:p w14:paraId="44B311C1"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42 (2.6%)</w:t>
            </w:r>
          </w:p>
        </w:tc>
      </w:tr>
      <w:tr w:rsidR="0002131A" w:rsidRPr="00983A0C" w14:paraId="078954BB" w14:textId="77777777" w:rsidTr="15FDBDB8">
        <w:trPr>
          <w:trHeight w:val="320"/>
        </w:trPr>
        <w:tc>
          <w:tcPr>
            <w:tcW w:w="3870" w:type="dxa"/>
            <w:tcBorders>
              <w:top w:val="nil"/>
              <w:left w:val="nil"/>
              <w:bottom w:val="nil"/>
              <w:right w:val="nil"/>
            </w:tcBorders>
            <w:shd w:val="clear" w:color="auto" w:fill="auto"/>
            <w:noWrap/>
            <w:vAlign w:val="bottom"/>
            <w:hideMark/>
          </w:tcPr>
          <w:p w14:paraId="0136FB81" w14:textId="3C863B74"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Diabetic Foot Ulcer </w:t>
            </w:r>
          </w:p>
        </w:tc>
        <w:tc>
          <w:tcPr>
            <w:tcW w:w="3505" w:type="dxa"/>
            <w:tcBorders>
              <w:top w:val="nil"/>
              <w:left w:val="nil"/>
              <w:bottom w:val="nil"/>
              <w:right w:val="nil"/>
            </w:tcBorders>
            <w:shd w:val="clear" w:color="auto" w:fill="auto"/>
            <w:noWrap/>
            <w:vAlign w:val="bottom"/>
            <w:hideMark/>
          </w:tcPr>
          <w:p w14:paraId="355B383D"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25 (1.5%)</w:t>
            </w:r>
          </w:p>
        </w:tc>
      </w:tr>
      <w:tr w:rsidR="0002131A" w:rsidRPr="00983A0C" w14:paraId="10331456" w14:textId="77777777" w:rsidTr="15FDBDB8">
        <w:trPr>
          <w:trHeight w:val="320"/>
        </w:trPr>
        <w:tc>
          <w:tcPr>
            <w:tcW w:w="3870" w:type="dxa"/>
            <w:tcBorders>
              <w:top w:val="nil"/>
              <w:left w:val="nil"/>
              <w:bottom w:val="nil"/>
              <w:right w:val="nil"/>
            </w:tcBorders>
            <w:shd w:val="clear" w:color="auto" w:fill="auto"/>
            <w:noWrap/>
            <w:vAlign w:val="bottom"/>
            <w:hideMark/>
          </w:tcPr>
          <w:p w14:paraId="3A843D5F" w14:textId="41F87484"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Amputation </w:t>
            </w:r>
          </w:p>
        </w:tc>
        <w:tc>
          <w:tcPr>
            <w:tcW w:w="3505" w:type="dxa"/>
            <w:tcBorders>
              <w:top w:val="nil"/>
              <w:left w:val="nil"/>
              <w:bottom w:val="nil"/>
              <w:right w:val="nil"/>
            </w:tcBorders>
            <w:shd w:val="clear" w:color="auto" w:fill="auto"/>
            <w:noWrap/>
            <w:vAlign w:val="bottom"/>
            <w:hideMark/>
          </w:tcPr>
          <w:p w14:paraId="7E3346E1"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17 (1.0%)</w:t>
            </w:r>
          </w:p>
        </w:tc>
      </w:tr>
      <w:tr w:rsidR="0002131A" w:rsidRPr="00983A0C" w14:paraId="15CE287C" w14:textId="77777777" w:rsidTr="15FDBDB8">
        <w:trPr>
          <w:trHeight w:val="320"/>
        </w:trPr>
        <w:tc>
          <w:tcPr>
            <w:tcW w:w="3870" w:type="dxa"/>
            <w:tcBorders>
              <w:top w:val="nil"/>
              <w:left w:val="nil"/>
              <w:bottom w:val="nil"/>
              <w:right w:val="nil"/>
            </w:tcBorders>
            <w:shd w:val="clear" w:color="auto" w:fill="auto"/>
            <w:noWrap/>
            <w:vAlign w:val="bottom"/>
            <w:hideMark/>
          </w:tcPr>
          <w:p w14:paraId="27548BBD" w14:textId="76E51388" w:rsidR="0002131A" w:rsidRPr="00983A0C" w:rsidRDefault="15FDBDB8" w:rsidP="0002131A">
            <w:pPr>
              <w:spacing w:after="0" w:line="240" w:lineRule="auto"/>
              <w:rPr>
                <w:rFonts w:ascii="Times New Roman" w:eastAsia="Times New Roman" w:hAnsi="Times New Roman" w:cs="Times New Roman"/>
                <w:b/>
                <w:bCs/>
                <w:color w:val="000000"/>
                <w:sz w:val="24"/>
                <w:szCs w:val="24"/>
              </w:rPr>
            </w:pPr>
            <w:r w:rsidRPr="15FDBDB8">
              <w:rPr>
                <w:rFonts w:ascii="Times New Roman" w:eastAsia="Times New Roman" w:hAnsi="Times New Roman" w:cs="Times New Roman"/>
                <w:b/>
                <w:bCs/>
                <w:color w:val="000000" w:themeColor="text1"/>
                <w:sz w:val="24"/>
                <w:szCs w:val="24"/>
              </w:rPr>
              <w:t xml:space="preserve">Past Medical History, </w:t>
            </w:r>
            <w:r w:rsidRPr="15FDBDB8">
              <w:rPr>
                <w:rFonts w:ascii="Times New Roman" w:eastAsia="Times New Roman" w:hAnsi="Times New Roman" w:cs="Times New Roman"/>
                <w:color w:val="000000" w:themeColor="text1"/>
                <w:sz w:val="24"/>
                <w:szCs w:val="24"/>
              </w:rPr>
              <w:t>(n, %)</w:t>
            </w:r>
          </w:p>
        </w:tc>
        <w:tc>
          <w:tcPr>
            <w:tcW w:w="3505" w:type="dxa"/>
            <w:tcBorders>
              <w:top w:val="nil"/>
              <w:left w:val="nil"/>
              <w:bottom w:val="nil"/>
              <w:right w:val="nil"/>
            </w:tcBorders>
            <w:shd w:val="clear" w:color="auto" w:fill="auto"/>
            <w:noWrap/>
            <w:vAlign w:val="bottom"/>
            <w:hideMark/>
          </w:tcPr>
          <w:p w14:paraId="7181A61A" w14:textId="11920A26" w:rsidR="0002131A" w:rsidRPr="00983A0C" w:rsidRDefault="0002131A" w:rsidP="0002131A">
            <w:pPr>
              <w:spacing w:after="0" w:line="240" w:lineRule="auto"/>
              <w:rPr>
                <w:rFonts w:ascii="Times New Roman" w:eastAsia="Times New Roman" w:hAnsi="Times New Roman" w:cs="Times New Roman"/>
                <w:b/>
                <w:bCs/>
                <w:color w:val="000000"/>
                <w:sz w:val="24"/>
                <w:szCs w:val="24"/>
              </w:rPr>
            </w:pPr>
          </w:p>
        </w:tc>
      </w:tr>
      <w:tr w:rsidR="0002131A" w:rsidRPr="00983A0C" w14:paraId="2682136A" w14:textId="77777777" w:rsidTr="15FDBDB8">
        <w:trPr>
          <w:trHeight w:val="320"/>
        </w:trPr>
        <w:tc>
          <w:tcPr>
            <w:tcW w:w="3870" w:type="dxa"/>
            <w:tcBorders>
              <w:top w:val="nil"/>
              <w:left w:val="nil"/>
              <w:bottom w:val="nil"/>
              <w:right w:val="nil"/>
            </w:tcBorders>
            <w:shd w:val="clear" w:color="auto" w:fill="auto"/>
            <w:noWrap/>
            <w:vAlign w:val="bottom"/>
            <w:hideMark/>
          </w:tcPr>
          <w:p w14:paraId="20F3EC66" w14:textId="69465AFA"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Hypertension </w:t>
            </w:r>
          </w:p>
        </w:tc>
        <w:tc>
          <w:tcPr>
            <w:tcW w:w="3505" w:type="dxa"/>
            <w:tcBorders>
              <w:top w:val="nil"/>
              <w:left w:val="nil"/>
              <w:bottom w:val="nil"/>
              <w:right w:val="nil"/>
            </w:tcBorders>
            <w:shd w:val="clear" w:color="auto" w:fill="auto"/>
            <w:noWrap/>
            <w:vAlign w:val="bottom"/>
            <w:hideMark/>
          </w:tcPr>
          <w:p w14:paraId="48C0C63E"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287 (17.5%)</w:t>
            </w:r>
          </w:p>
        </w:tc>
      </w:tr>
      <w:tr w:rsidR="0002131A" w:rsidRPr="00983A0C" w14:paraId="61E3A241" w14:textId="77777777" w:rsidTr="15FDBDB8">
        <w:trPr>
          <w:trHeight w:val="320"/>
        </w:trPr>
        <w:tc>
          <w:tcPr>
            <w:tcW w:w="3870" w:type="dxa"/>
            <w:tcBorders>
              <w:top w:val="nil"/>
              <w:left w:val="nil"/>
              <w:bottom w:val="nil"/>
              <w:right w:val="nil"/>
            </w:tcBorders>
            <w:shd w:val="clear" w:color="auto" w:fill="auto"/>
            <w:noWrap/>
            <w:vAlign w:val="bottom"/>
            <w:hideMark/>
          </w:tcPr>
          <w:p w14:paraId="672F89A5" w14:textId="42A3D502" w:rsidR="0002131A" w:rsidRPr="00983A0C" w:rsidRDefault="0031731A" w:rsidP="0002131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2131A" w:rsidRPr="00983A0C">
              <w:rPr>
                <w:rFonts w:ascii="Times New Roman" w:eastAsia="Times New Roman" w:hAnsi="Times New Roman" w:cs="Times New Roman"/>
                <w:color w:val="000000"/>
                <w:sz w:val="24"/>
                <w:szCs w:val="24"/>
              </w:rPr>
              <w:t>Dyslipidemia</w:t>
            </w:r>
          </w:p>
        </w:tc>
        <w:tc>
          <w:tcPr>
            <w:tcW w:w="3505" w:type="dxa"/>
            <w:tcBorders>
              <w:top w:val="nil"/>
              <w:left w:val="nil"/>
              <w:bottom w:val="nil"/>
              <w:right w:val="nil"/>
            </w:tcBorders>
            <w:shd w:val="clear" w:color="auto" w:fill="auto"/>
            <w:noWrap/>
            <w:vAlign w:val="bottom"/>
            <w:hideMark/>
          </w:tcPr>
          <w:p w14:paraId="25C06B5D"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356 (21.7%)</w:t>
            </w:r>
          </w:p>
        </w:tc>
      </w:tr>
      <w:tr w:rsidR="0002131A" w:rsidRPr="00983A0C" w14:paraId="7EE5E57D" w14:textId="77777777" w:rsidTr="15FDBDB8">
        <w:trPr>
          <w:trHeight w:val="320"/>
        </w:trPr>
        <w:tc>
          <w:tcPr>
            <w:tcW w:w="3870" w:type="dxa"/>
            <w:tcBorders>
              <w:top w:val="nil"/>
              <w:left w:val="nil"/>
              <w:bottom w:val="nil"/>
              <w:right w:val="nil"/>
            </w:tcBorders>
            <w:shd w:val="clear" w:color="auto" w:fill="auto"/>
            <w:noWrap/>
            <w:vAlign w:val="bottom"/>
            <w:hideMark/>
          </w:tcPr>
          <w:p w14:paraId="74D47EC9" w14:textId="4BD1024C" w:rsidR="0002131A" w:rsidRPr="00983A0C" w:rsidRDefault="0031731A" w:rsidP="0002131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2131A" w:rsidRPr="00983A0C">
              <w:rPr>
                <w:rFonts w:ascii="Times New Roman" w:eastAsia="Times New Roman" w:hAnsi="Times New Roman" w:cs="Times New Roman"/>
                <w:color w:val="000000"/>
                <w:sz w:val="24"/>
                <w:szCs w:val="24"/>
              </w:rPr>
              <w:t>Coronary Artery Disease</w:t>
            </w:r>
          </w:p>
        </w:tc>
        <w:tc>
          <w:tcPr>
            <w:tcW w:w="3505" w:type="dxa"/>
            <w:tcBorders>
              <w:top w:val="nil"/>
              <w:left w:val="nil"/>
              <w:bottom w:val="nil"/>
              <w:right w:val="nil"/>
            </w:tcBorders>
            <w:shd w:val="clear" w:color="auto" w:fill="auto"/>
            <w:noWrap/>
            <w:vAlign w:val="bottom"/>
            <w:hideMark/>
          </w:tcPr>
          <w:p w14:paraId="1710E9CC" w14:textId="6A775780"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111 (6.7%)</w:t>
            </w:r>
          </w:p>
        </w:tc>
      </w:tr>
      <w:tr w:rsidR="0002131A" w:rsidRPr="00983A0C" w14:paraId="7152727B" w14:textId="77777777" w:rsidTr="15FDBDB8">
        <w:trPr>
          <w:trHeight w:val="320"/>
        </w:trPr>
        <w:tc>
          <w:tcPr>
            <w:tcW w:w="3870" w:type="dxa"/>
            <w:tcBorders>
              <w:top w:val="nil"/>
              <w:left w:val="nil"/>
              <w:bottom w:val="nil"/>
              <w:right w:val="nil"/>
            </w:tcBorders>
            <w:shd w:val="clear" w:color="auto" w:fill="auto"/>
            <w:noWrap/>
            <w:vAlign w:val="bottom"/>
            <w:hideMark/>
          </w:tcPr>
          <w:p w14:paraId="54A1D6F5" w14:textId="76697FB0" w:rsidR="0002131A" w:rsidRPr="00983A0C" w:rsidRDefault="0031731A" w:rsidP="0002131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2131A" w:rsidRPr="00983A0C">
              <w:rPr>
                <w:rFonts w:ascii="Times New Roman" w:eastAsia="Times New Roman" w:hAnsi="Times New Roman" w:cs="Times New Roman"/>
                <w:color w:val="000000"/>
                <w:sz w:val="24"/>
                <w:szCs w:val="24"/>
              </w:rPr>
              <w:t>Prior Myocardial Infarction</w:t>
            </w:r>
          </w:p>
        </w:tc>
        <w:tc>
          <w:tcPr>
            <w:tcW w:w="3505" w:type="dxa"/>
            <w:tcBorders>
              <w:top w:val="nil"/>
              <w:left w:val="nil"/>
              <w:bottom w:val="nil"/>
              <w:right w:val="nil"/>
            </w:tcBorders>
            <w:shd w:val="clear" w:color="auto" w:fill="auto"/>
            <w:noWrap/>
            <w:vAlign w:val="bottom"/>
            <w:hideMark/>
          </w:tcPr>
          <w:p w14:paraId="5FC05A3B" w14:textId="3C6E5C58"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82 (5.0%)</w:t>
            </w:r>
          </w:p>
        </w:tc>
      </w:tr>
      <w:tr w:rsidR="0002131A" w:rsidRPr="00983A0C" w14:paraId="22905501" w14:textId="77777777" w:rsidTr="15FDBDB8">
        <w:trPr>
          <w:trHeight w:val="320"/>
        </w:trPr>
        <w:tc>
          <w:tcPr>
            <w:tcW w:w="3870" w:type="dxa"/>
            <w:tcBorders>
              <w:top w:val="nil"/>
              <w:left w:val="nil"/>
              <w:bottom w:val="nil"/>
              <w:right w:val="nil"/>
            </w:tcBorders>
            <w:shd w:val="clear" w:color="auto" w:fill="auto"/>
            <w:noWrap/>
            <w:vAlign w:val="bottom"/>
            <w:hideMark/>
          </w:tcPr>
          <w:p w14:paraId="02FECBDA" w14:textId="265C3945" w:rsidR="0002131A" w:rsidRPr="00983A0C" w:rsidRDefault="0031731A" w:rsidP="0002131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2131A" w:rsidRPr="00983A0C">
              <w:rPr>
                <w:rFonts w:ascii="Times New Roman" w:eastAsia="Times New Roman" w:hAnsi="Times New Roman" w:cs="Times New Roman"/>
                <w:color w:val="000000"/>
                <w:sz w:val="24"/>
                <w:szCs w:val="24"/>
              </w:rPr>
              <w:t>Prior Angioplasty Stent</w:t>
            </w:r>
          </w:p>
        </w:tc>
        <w:tc>
          <w:tcPr>
            <w:tcW w:w="3505" w:type="dxa"/>
            <w:tcBorders>
              <w:top w:val="nil"/>
              <w:left w:val="nil"/>
              <w:bottom w:val="nil"/>
              <w:right w:val="nil"/>
            </w:tcBorders>
            <w:shd w:val="clear" w:color="auto" w:fill="auto"/>
            <w:noWrap/>
            <w:vAlign w:val="bottom"/>
            <w:hideMark/>
          </w:tcPr>
          <w:p w14:paraId="03DF24B8"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61 (3.7%)</w:t>
            </w:r>
          </w:p>
        </w:tc>
      </w:tr>
      <w:tr w:rsidR="0002131A" w:rsidRPr="00983A0C" w14:paraId="59A35BFC" w14:textId="77777777" w:rsidTr="15FDBDB8">
        <w:trPr>
          <w:trHeight w:val="320"/>
        </w:trPr>
        <w:tc>
          <w:tcPr>
            <w:tcW w:w="3870" w:type="dxa"/>
            <w:tcBorders>
              <w:top w:val="nil"/>
              <w:left w:val="nil"/>
              <w:bottom w:val="nil"/>
              <w:right w:val="nil"/>
            </w:tcBorders>
            <w:shd w:val="clear" w:color="auto" w:fill="auto"/>
            <w:noWrap/>
            <w:vAlign w:val="bottom"/>
            <w:hideMark/>
          </w:tcPr>
          <w:p w14:paraId="1619CDA4" w14:textId="2EE44B36" w:rsidR="0002131A" w:rsidRPr="00983A0C" w:rsidRDefault="0031731A" w:rsidP="0002131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2131A" w:rsidRPr="00983A0C">
              <w:rPr>
                <w:rFonts w:ascii="Times New Roman" w:eastAsia="Times New Roman" w:hAnsi="Times New Roman" w:cs="Times New Roman"/>
                <w:color w:val="000000"/>
                <w:sz w:val="24"/>
                <w:szCs w:val="24"/>
              </w:rPr>
              <w:t>Prior CABG</w:t>
            </w:r>
          </w:p>
        </w:tc>
        <w:tc>
          <w:tcPr>
            <w:tcW w:w="3505" w:type="dxa"/>
            <w:tcBorders>
              <w:top w:val="nil"/>
              <w:left w:val="nil"/>
              <w:bottom w:val="nil"/>
              <w:right w:val="nil"/>
            </w:tcBorders>
            <w:shd w:val="clear" w:color="auto" w:fill="auto"/>
            <w:noWrap/>
            <w:vAlign w:val="bottom"/>
            <w:hideMark/>
          </w:tcPr>
          <w:p w14:paraId="76F2BF57"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44 (2.7%)</w:t>
            </w:r>
          </w:p>
        </w:tc>
      </w:tr>
      <w:tr w:rsidR="0002131A" w:rsidRPr="00983A0C" w14:paraId="26FA5CF6" w14:textId="77777777" w:rsidTr="15FDBDB8">
        <w:trPr>
          <w:trHeight w:val="320"/>
        </w:trPr>
        <w:tc>
          <w:tcPr>
            <w:tcW w:w="3870" w:type="dxa"/>
            <w:tcBorders>
              <w:top w:val="nil"/>
              <w:left w:val="nil"/>
              <w:bottom w:val="nil"/>
              <w:right w:val="nil"/>
            </w:tcBorders>
            <w:shd w:val="clear" w:color="auto" w:fill="auto"/>
            <w:noWrap/>
            <w:vAlign w:val="bottom"/>
            <w:hideMark/>
          </w:tcPr>
          <w:p w14:paraId="6B0CC004" w14:textId="5966D0C4" w:rsidR="0002131A" w:rsidRPr="00983A0C" w:rsidRDefault="0031731A" w:rsidP="0002131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2131A" w:rsidRPr="00983A0C">
              <w:rPr>
                <w:rFonts w:ascii="Times New Roman" w:eastAsia="Times New Roman" w:hAnsi="Times New Roman" w:cs="Times New Roman"/>
                <w:color w:val="000000"/>
                <w:sz w:val="24"/>
                <w:szCs w:val="24"/>
              </w:rPr>
              <w:t>Prior Transient Ischemic Attack</w:t>
            </w:r>
          </w:p>
        </w:tc>
        <w:tc>
          <w:tcPr>
            <w:tcW w:w="3505" w:type="dxa"/>
            <w:tcBorders>
              <w:top w:val="nil"/>
              <w:left w:val="nil"/>
              <w:bottom w:val="nil"/>
              <w:right w:val="nil"/>
            </w:tcBorders>
            <w:shd w:val="clear" w:color="auto" w:fill="auto"/>
            <w:noWrap/>
            <w:vAlign w:val="bottom"/>
            <w:hideMark/>
          </w:tcPr>
          <w:p w14:paraId="632F41C0"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14 (0.9%)</w:t>
            </w:r>
          </w:p>
        </w:tc>
      </w:tr>
      <w:tr w:rsidR="0002131A" w:rsidRPr="00983A0C" w14:paraId="2DA2BA39" w14:textId="77777777" w:rsidTr="15FDBDB8">
        <w:trPr>
          <w:trHeight w:val="320"/>
        </w:trPr>
        <w:tc>
          <w:tcPr>
            <w:tcW w:w="3870" w:type="dxa"/>
            <w:tcBorders>
              <w:top w:val="nil"/>
              <w:left w:val="nil"/>
              <w:bottom w:val="nil"/>
              <w:right w:val="nil"/>
            </w:tcBorders>
            <w:shd w:val="clear" w:color="auto" w:fill="auto"/>
            <w:noWrap/>
            <w:vAlign w:val="bottom"/>
            <w:hideMark/>
          </w:tcPr>
          <w:p w14:paraId="6DCD06A8" w14:textId="37C3A35B" w:rsidR="0002131A" w:rsidRPr="00983A0C" w:rsidRDefault="0031731A" w:rsidP="0002131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2131A" w:rsidRPr="00983A0C">
              <w:rPr>
                <w:rFonts w:ascii="Times New Roman" w:eastAsia="Times New Roman" w:hAnsi="Times New Roman" w:cs="Times New Roman"/>
                <w:color w:val="000000"/>
                <w:sz w:val="24"/>
                <w:szCs w:val="24"/>
              </w:rPr>
              <w:t>Prior Cerebrovascular Accident</w:t>
            </w:r>
          </w:p>
        </w:tc>
        <w:tc>
          <w:tcPr>
            <w:tcW w:w="3505" w:type="dxa"/>
            <w:tcBorders>
              <w:top w:val="nil"/>
              <w:left w:val="nil"/>
              <w:bottom w:val="nil"/>
              <w:right w:val="nil"/>
            </w:tcBorders>
            <w:shd w:val="clear" w:color="auto" w:fill="auto"/>
            <w:noWrap/>
            <w:vAlign w:val="bottom"/>
            <w:hideMark/>
          </w:tcPr>
          <w:p w14:paraId="6D854B32"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9 (0.5%)</w:t>
            </w:r>
          </w:p>
        </w:tc>
      </w:tr>
      <w:tr w:rsidR="0002131A" w:rsidRPr="00983A0C" w14:paraId="3E879FD0" w14:textId="77777777" w:rsidTr="15FDBDB8">
        <w:trPr>
          <w:trHeight w:val="320"/>
        </w:trPr>
        <w:tc>
          <w:tcPr>
            <w:tcW w:w="3870" w:type="dxa"/>
            <w:tcBorders>
              <w:top w:val="nil"/>
              <w:left w:val="nil"/>
              <w:bottom w:val="nil"/>
              <w:right w:val="nil"/>
            </w:tcBorders>
            <w:shd w:val="clear" w:color="auto" w:fill="auto"/>
            <w:noWrap/>
            <w:vAlign w:val="bottom"/>
            <w:hideMark/>
          </w:tcPr>
          <w:p w14:paraId="56CED653" w14:textId="5973C906" w:rsidR="0002131A" w:rsidRPr="00983A0C" w:rsidRDefault="0031731A" w:rsidP="0002131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2131A" w:rsidRPr="00983A0C">
              <w:rPr>
                <w:rFonts w:ascii="Times New Roman" w:eastAsia="Times New Roman" w:hAnsi="Times New Roman" w:cs="Times New Roman"/>
                <w:color w:val="000000"/>
                <w:sz w:val="24"/>
                <w:szCs w:val="24"/>
              </w:rPr>
              <w:t>Smoking Status</w:t>
            </w:r>
          </w:p>
        </w:tc>
        <w:tc>
          <w:tcPr>
            <w:tcW w:w="3505" w:type="dxa"/>
            <w:tcBorders>
              <w:top w:val="nil"/>
              <w:left w:val="nil"/>
              <w:bottom w:val="nil"/>
              <w:right w:val="nil"/>
            </w:tcBorders>
            <w:shd w:val="clear" w:color="auto" w:fill="auto"/>
            <w:noWrap/>
            <w:vAlign w:val="bottom"/>
            <w:hideMark/>
          </w:tcPr>
          <w:p w14:paraId="58012224"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p>
        </w:tc>
      </w:tr>
      <w:tr w:rsidR="0002131A" w:rsidRPr="00983A0C" w14:paraId="3B68A2EC" w14:textId="77777777" w:rsidTr="15FDBDB8">
        <w:trPr>
          <w:trHeight w:val="320"/>
        </w:trPr>
        <w:tc>
          <w:tcPr>
            <w:tcW w:w="3870" w:type="dxa"/>
            <w:tcBorders>
              <w:top w:val="nil"/>
              <w:left w:val="nil"/>
              <w:bottom w:val="nil"/>
              <w:right w:val="nil"/>
            </w:tcBorders>
            <w:shd w:val="clear" w:color="auto" w:fill="auto"/>
            <w:noWrap/>
            <w:vAlign w:val="bottom"/>
            <w:hideMark/>
          </w:tcPr>
          <w:p w14:paraId="740AB524" w14:textId="47C227E0" w:rsidR="0002131A" w:rsidRPr="00983A0C" w:rsidRDefault="0031731A" w:rsidP="0031731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2131A" w:rsidRPr="00983A0C">
              <w:rPr>
                <w:rFonts w:ascii="Times New Roman" w:eastAsia="Times New Roman" w:hAnsi="Times New Roman" w:cs="Times New Roman"/>
                <w:color w:val="000000"/>
                <w:sz w:val="24"/>
                <w:szCs w:val="24"/>
              </w:rPr>
              <w:t>Current</w:t>
            </w:r>
          </w:p>
        </w:tc>
        <w:tc>
          <w:tcPr>
            <w:tcW w:w="3505" w:type="dxa"/>
            <w:tcBorders>
              <w:top w:val="nil"/>
              <w:left w:val="nil"/>
              <w:bottom w:val="nil"/>
              <w:right w:val="nil"/>
            </w:tcBorders>
            <w:shd w:val="clear" w:color="auto" w:fill="auto"/>
            <w:noWrap/>
            <w:vAlign w:val="bottom"/>
            <w:hideMark/>
          </w:tcPr>
          <w:p w14:paraId="59D42A53"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105 (6.6%)</w:t>
            </w:r>
          </w:p>
        </w:tc>
      </w:tr>
      <w:tr w:rsidR="0002131A" w:rsidRPr="00983A0C" w14:paraId="6828459B" w14:textId="77777777" w:rsidTr="15FDBDB8">
        <w:trPr>
          <w:trHeight w:val="320"/>
        </w:trPr>
        <w:tc>
          <w:tcPr>
            <w:tcW w:w="3870" w:type="dxa"/>
            <w:tcBorders>
              <w:top w:val="nil"/>
              <w:left w:val="nil"/>
              <w:bottom w:val="nil"/>
              <w:right w:val="nil"/>
            </w:tcBorders>
            <w:shd w:val="clear" w:color="auto" w:fill="auto"/>
            <w:noWrap/>
            <w:vAlign w:val="bottom"/>
            <w:hideMark/>
          </w:tcPr>
          <w:p w14:paraId="383EF95F" w14:textId="20CC4A97" w:rsidR="0002131A" w:rsidRPr="00983A0C" w:rsidRDefault="0031731A" w:rsidP="0031731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2131A" w:rsidRPr="00983A0C">
              <w:rPr>
                <w:rFonts w:ascii="Times New Roman" w:eastAsia="Times New Roman" w:hAnsi="Times New Roman" w:cs="Times New Roman"/>
                <w:color w:val="000000"/>
                <w:sz w:val="24"/>
                <w:szCs w:val="24"/>
              </w:rPr>
              <w:t>Former</w:t>
            </w:r>
          </w:p>
        </w:tc>
        <w:tc>
          <w:tcPr>
            <w:tcW w:w="3505" w:type="dxa"/>
            <w:tcBorders>
              <w:top w:val="nil"/>
              <w:left w:val="nil"/>
              <w:bottom w:val="nil"/>
              <w:right w:val="nil"/>
            </w:tcBorders>
            <w:shd w:val="clear" w:color="auto" w:fill="auto"/>
            <w:noWrap/>
            <w:vAlign w:val="bottom"/>
            <w:hideMark/>
          </w:tcPr>
          <w:p w14:paraId="62F18FD8"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215 (13.4%)</w:t>
            </w:r>
          </w:p>
        </w:tc>
      </w:tr>
      <w:tr w:rsidR="0002131A" w:rsidRPr="00983A0C" w14:paraId="2C8AC351" w14:textId="77777777" w:rsidTr="15FDBDB8">
        <w:trPr>
          <w:trHeight w:val="320"/>
        </w:trPr>
        <w:tc>
          <w:tcPr>
            <w:tcW w:w="3870" w:type="dxa"/>
            <w:tcBorders>
              <w:top w:val="nil"/>
              <w:left w:val="nil"/>
              <w:bottom w:val="nil"/>
              <w:right w:val="nil"/>
            </w:tcBorders>
            <w:shd w:val="clear" w:color="auto" w:fill="auto"/>
            <w:noWrap/>
            <w:vAlign w:val="bottom"/>
            <w:hideMark/>
          </w:tcPr>
          <w:p w14:paraId="6C0339FA" w14:textId="6B097654" w:rsidR="0002131A" w:rsidRPr="00983A0C" w:rsidRDefault="0031731A" w:rsidP="0031731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2131A" w:rsidRPr="00983A0C">
              <w:rPr>
                <w:rFonts w:ascii="Times New Roman" w:eastAsia="Times New Roman" w:hAnsi="Times New Roman" w:cs="Times New Roman"/>
                <w:color w:val="000000"/>
                <w:sz w:val="24"/>
                <w:szCs w:val="24"/>
              </w:rPr>
              <w:t>Never</w:t>
            </w:r>
          </w:p>
        </w:tc>
        <w:tc>
          <w:tcPr>
            <w:tcW w:w="3505" w:type="dxa"/>
            <w:tcBorders>
              <w:top w:val="nil"/>
              <w:left w:val="nil"/>
              <w:bottom w:val="nil"/>
              <w:right w:val="nil"/>
            </w:tcBorders>
            <w:shd w:val="clear" w:color="auto" w:fill="auto"/>
            <w:noWrap/>
            <w:vAlign w:val="bottom"/>
            <w:hideMark/>
          </w:tcPr>
          <w:p w14:paraId="52D41086"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1280 (80%)</w:t>
            </w:r>
          </w:p>
        </w:tc>
      </w:tr>
      <w:tr w:rsidR="0002131A" w:rsidRPr="00983A0C" w14:paraId="7C74BD1E" w14:textId="77777777" w:rsidTr="15FDBDB8">
        <w:trPr>
          <w:trHeight w:val="320"/>
        </w:trPr>
        <w:tc>
          <w:tcPr>
            <w:tcW w:w="3870" w:type="dxa"/>
            <w:tcBorders>
              <w:top w:val="nil"/>
              <w:left w:val="nil"/>
              <w:bottom w:val="nil"/>
              <w:right w:val="nil"/>
            </w:tcBorders>
            <w:shd w:val="clear" w:color="auto" w:fill="auto"/>
            <w:noWrap/>
            <w:vAlign w:val="bottom"/>
            <w:hideMark/>
          </w:tcPr>
          <w:p w14:paraId="039733E6" w14:textId="77777777" w:rsidR="0002131A" w:rsidRPr="00983A0C" w:rsidRDefault="0002131A" w:rsidP="0002131A">
            <w:pPr>
              <w:spacing w:after="0" w:line="240" w:lineRule="auto"/>
              <w:rPr>
                <w:rFonts w:ascii="Times New Roman" w:eastAsia="Times New Roman" w:hAnsi="Times New Roman" w:cs="Times New Roman"/>
                <w:b/>
                <w:bCs/>
                <w:color w:val="000000"/>
                <w:sz w:val="24"/>
                <w:szCs w:val="24"/>
              </w:rPr>
            </w:pPr>
            <w:r w:rsidRPr="00983A0C">
              <w:rPr>
                <w:rFonts w:ascii="Times New Roman" w:eastAsia="Times New Roman" w:hAnsi="Times New Roman" w:cs="Times New Roman"/>
                <w:b/>
                <w:bCs/>
                <w:color w:val="000000"/>
                <w:sz w:val="24"/>
                <w:szCs w:val="24"/>
              </w:rPr>
              <w:t>Physiologic Measurements and Laboratory Values</w:t>
            </w:r>
          </w:p>
        </w:tc>
        <w:tc>
          <w:tcPr>
            <w:tcW w:w="3505" w:type="dxa"/>
            <w:tcBorders>
              <w:top w:val="nil"/>
              <w:left w:val="nil"/>
              <w:bottom w:val="nil"/>
              <w:right w:val="nil"/>
            </w:tcBorders>
            <w:shd w:val="clear" w:color="auto" w:fill="auto"/>
            <w:noWrap/>
            <w:vAlign w:val="bottom"/>
            <w:hideMark/>
          </w:tcPr>
          <w:p w14:paraId="5AAEBC25" w14:textId="77777777" w:rsidR="0002131A" w:rsidRPr="00983A0C" w:rsidRDefault="0002131A" w:rsidP="0002131A">
            <w:pPr>
              <w:spacing w:after="0" w:line="240" w:lineRule="auto"/>
              <w:rPr>
                <w:rFonts w:ascii="Times New Roman" w:eastAsia="Times New Roman" w:hAnsi="Times New Roman" w:cs="Times New Roman"/>
                <w:b/>
                <w:bCs/>
                <w:color w:val="000000"/>
                <w:sz w:val="24"/>
                <w:szCs w:val="24"/>
              </w:rPr>
            </w:pPr>
            <w:r w:rsidRPr="00983A0C">
              <w:rPr>
                <w:rFonts w:ascii="Times New Roman" w:eastAsia="Times New Roman" w:hAnsi="Times New Roman" w:cs="Times New Roman"/>
                <w:b/>
                <w:bCs/>
                <w:color w:val="000000"/>
                <w:sz w:val="24"/>
                <w:szCs w:val="24"/>
              </w:rPr>
              <w:t>Median (IQR)</w:t>
            </w:r>
          </w:p>
        </w:tc>
      </w:tr>
      <w:tr w:rsidR="0002131A" w:rsidRPr="00983A0C" w14:paraId="7666720A" w14:textId="77777777" w:rsidTr="15FDBDB8">
        <w:trPr>
          <w:trHeight w:val="320"/>
        </w:trPr>
        <w:tc>
          <w:tcPr>
            <w:tcW w:w="3870" w:type="dxa"/>
            <w:tcBorders>
              <w:top w:val="nil"/>
              <w:left w:val="nil"/>
              <w:bottom w:val="nil"/>
              <w:right w:val="nil"/>
            </w:tcBorders>
            <w:shd w:val="clear" w:color="auto" w:fill="auto"/>
            <w:noWrap/>
            <w:vAlign w:val="bottom"/>
            <w:hideMark/>
          </w:tcPr>
          <w:p w14:paraId="25881466" w14:textId="690CD441"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Systolic Blood Pressure, mmHg</w:t>
            </w:r>
          </w:p>
        </w:tc>
        <w:tc>
          <w:tcPr>
            <w:tcW w:w="3505" w:type="dxa"/>
            <w:tcBorders>
              <w:top w:val="nil"/>
              <w:left w:val="nil"/>
              <w:bottom w:val="nil"/>
              <w:right w:val="nil"/>
            </w:tcBorders>
            <w:shd w:val="clear" w:color="auto" w:fill="auto"/>
            <w:noWrap/>
            <w:vAlign w:val="bottom"/>
            <w:hideMark/>
          </w:tcPr>
          <w:p w14:paraId="70834121"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118 (110-127)</w:t>
            </w:r>
          </w:p>
        </w:tc>
      </w:tr>
      <w:tr w:rsidR="0002131A" w:rsidRPr="00983A0C" w14:paraId="71092455" w14:textId="77777777" w:rsidTr="15FDBDB8">
        <w:trPr>
          <w:trHeight w:val="320"/>
        </w:trPr>
        <w:tc>
          <w:tcPr>
            <w:tcW w:w="3870" w:type="dxa"/>
            <w:tcBorders>
              <w:top w:val="nil"/>
              <w:left w:val="nil"/>
              <w:bottom w:val="nil"/>
              <w:right w:val="nil"/>
            </w:tcBorders>
            <w:shd w:val="clear" w:color="auto" w:fill="auto"/>
            <w:noWrap/>
            <w:vAlign w:val="bottom"/>
            <w:hideMark/>
          </w:tcPr>
          <w:p w14:paraId="5331EEEE" w14:textId="2406146A"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Diastolic Blood Pressure, mmHg</w:t>
            </w:r>
          </w:p>
        </w:tc>
        <w:tc>
          <w:tcPr>
            <w:tcW w:w="3505" w:type="dxa"/>
            <w:tcBorders>
              <w:top w:val="nil"/>
              <w:left w:val="nil"/>
              <w:bottom w:val="nil"/>
              <w:right w:val="nil"/>
            </w:tcBorders>
            <w:shd w:val="clear" w:color="auto" w:fill="auto"/>
            <w:noWrap/>
            <w:vAlign w:val="bottom"/>
            <w:hideMark/>
          </w:tcPr>
          <w:p w14:paraId="3DA7FFB2"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71 (67-76)</w:t>
            </w:r>
          </w:p>
        </w:tc>
      </w:tr>
      <w:tr w:rsidR="0002131A" w:rsidRPr="00983A0C" w14:paraId="118C1501" w14:textId="77777777" w:rsidTr="15FDBDB8">
        <w:trPr>
          <w:trHeight w:val="320"/>
        </w:trPr>
        <w:tc>
          <w:tcPr>
            <w:tcW w:w="3870" w:type="dxa"/>
            <w:tcBorders>
              <w:top w:val="nil"/>
              <w:left w:val="nil"/>
              <w:bottom w:val="nil"/>
              <w:right w:val="nil"/>
            </w:tcBorders>
            <w:shd w:val="clear" w:color="auto" w:fill="auto"/>
            <w:noWrap/>
            <w:vAlign w:val="bottom"/>
            <w:hideMark/>
          </w:tcPr>
          <w:p w14:paraId="06C3B476" w14:textId="6C850811"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Hemoglobin, mg/</w:t>
            </w:r>
            <w:proofErr w:type="spellStart"/>
            <w:r w:rsidRPr="15FDBDB8">
              <w:rPr>
                <w:rFonts w:ascii="Times New Roman" w:eastAsia="Times New Roman" w:hAnsi="Times New Roman" w:cs="Times New Roman"/>
                <w:color w:val="000000" w:themeColor="text1"/>
                <w:sz w:val="24"/>
                <w:szCs w:val="24"/>
              </w:rPr>
              <w:t>dL</w:t>
            </w:r>
            <w:proofErr w:type="spellEnd"/>
          </w:p>
        </w:tc>
        <w:tc>
          <w:tcPr>
            <w:tcW w:w="3505" w:type="dxa"/>
            <w:tcBorders>
              <w:top w:val="nil"/>
              <w:left w:val="nil"/>
              <w:bottom w:val="nil"/>
              <w:right w:val="nil"/>
            </w:tcBorders>
            <w:shd w:val="clear" w:color="auto" w:fill="auto"/>
            <w:noWrap/>
            <w:vAlign w:val="bottom"/>
            <w:hideMark/>
          </w:tcPr>
          <w:p w14:paraId="1CEED5C8"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14 (13-15)</w:t>
            </w:r>
          </w:p>
        </w:tc>
      </w:tr>
      <w:tr w:rsidR="0002131A" w:rsidRPr="00983A0C" w14:paraId="5D7EF28E" w14:textId="77777777" w:rsidTr="15FDBDB8">
        <w:trPr>
          <w:trHeight w:val="320"/>
        </w:trPr>
        <w:tc>
          <w:tcPr>
            <w:tcW w:w="3870" w:type="dxa"/>
            <w:tcBorders>
              <w:top w:val="nil"/>
              <w:left w:val="nil"/>
              <w:bottom w:val="nil"/>
              <w:right w:val="nil"/>
            </w:tcBorders>
            <w:shd w:val="clear" w:color="auto" w:fill="auto"/>
            <w:noWrap/>
            <w:vAlign w:val="bottom"/>
            <w:hideMark/>
          </w:tcPr>
          <w:p w14:paraId="460E7572" w14:textId="73E99FDB"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Albumin, g/</w:t>
            </w:r>
            <w:proofErr w:type="spellStart"/>
            <w:r w:rsidRPr="15FDBDB8">
              <w:rPr>
                <w:rFonts w:ascii="Times New Roman" w:eastAsia="Times New Roman" w:hAnsi="Times New Roman" w:cs="Times New Roman"/>
                <w:color w:val="000000" w:themeColor="text1"/>
                <w:sz w:val="24"/>
                <w:szCs w:val="24"/>
              </w:rPr>
              <w:t>dL</w:t>
            </w:r>
            <w:proofErr w:type="spellEnd"/>
          </w:p>
        </w:tc>
        <w:tc>
          <w:tcPr>
            <w:tcW w:w="3505" w:type="dxa"/>
            <w:tcBorders>
              <w:top w:val="nil"/>
              <w:left w:val="nil"/>
              <w:bottom w:val="nil"/>
              <w:right w:val="nil"/>
            </w:tcBorders>
            <w:shd w:val="clear" w:color="auto" w:fill="auto"/>
            <w:noWrap/>
            <w:vAlign w:val="bottom"/>
            <w:hideMark/>
          </w:tcPr>
          <w:p w14:paraId="33BC6517"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4.2 (4-4.4)</w:t>
            </w:r>
          </w:p>
        </w:tc>
      </w:tr>
      <w:tr w:rsidR="0002131A" w:rsidRPr="00983A0C" w14:paraId="1358C0C9" w14:textId="77777777" w:rsidTr="15FDBDB8">
        <w:trPr>
          <w:trHeight w:val="320"/>
        </w:trPr>
        <w:tc>
          <w:tcPr>
            <w:tcW w:w="3870" w:type="dxa"/>
            <w:tcBorders>
              <w:top w:val="nil"/>
              <w:left w:val="nil"/>
              <w:bottom w:val="nil"/>
              <w:right w:val="nil"/>
            </w:tcBorders>
            <w:shd w:val="clear" w:color="auto" w:fill="auto"/>
            <w:noWrap/>
            <w:vAlign w:val="bottom"/>
            <w:hideMark/>
          </w:tcPr>
          <w:p w14:paraId="6A2C0B33" w14:textId="5570DB5A"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BUN, mg/</w:t>
            </w:r>
            <w:proofErr w:type="spellStart"/>
            <w:r w:rsidRPr="15FDBDB8">
              <w:rPr>
                <w:rFonts w:ascii="Times New Roman" w:eastAsia="Times New Roman" w:hAnsi="Times New Roman" w:cs="Times New Roman"/>
                <w:color w:val="000000" w:themeColor="text1"/>
                <w:sz w:val="24"/>
                <w:szCs w:val="24"/>
              </w:rPr>
              <w:t>dL</w:t>
            </w:r>
            <w:proofErr w:type="spellEnd"/>
          </w:p>
        </w:tc>
        <w:tc>
          <w:tcPr>
            <w:tcW w:w="3505" w:type="dxa"/>
            <w:tcBorders>
              <w:top w:val="nil"/>
              <w:left w:val="nil"/>
              <w:bottom w:val="nil"/>
              <w:right w:val="nil"/>
            </w:tcBorders>
            <w:shd w:val="clear" w:color="auto" w:fill="auto"/>
            <w:noWrap/>
            <w:vAlign w:val="bottom"/>
            <w:hideMark/>
          </w:tcPr>
          <w:p w14:paraId="36B686A9"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13 (11-16)</w:t>
            </w:r>
          </w:p>
        </w:tc>
      </w:tr>
      <w:tr w:rsidR="0002131A" w:rsidRPr="00983A0C" w14:paraId="1869CC33" w14:textId="77777777" w:rsidTr="15FDBDB8">
        <w:trPr>
          <w:trHeight w:val="320"/>
        </w:trPr>
        <w:tc>
          <w:tcPr>
            <w:tcW w:w="3870" w:type="dxa"/>
            <w:tcBorders>
              <w:top w:val="nil"/>
              <w:left w:val="nil"/>
              <w:bottom w:val="nil"/>
              <w:right w:val="nil"/>
            </w:tcBorders>
            <w:shd w:val="clear" w:color="auto" w:fill="auto"/>
            <w:noWrap/>
            <w:vAlign w:val="bottom"/>
            <w:hideMark/>
          </w:tcPr>
          <w:p w14:paraId="4EE8AC1F" w14:textId="44FA541B"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Creatinine, mg/</w:t>
            </w:r>
            <w:proofErr w:type="spellStart"/>
            <w:r w:rsidRPr="15FDBDB8">
              <w:rPr>
                <w:rFonts w:ascii="Times New Roman" w:eastAsia="Times New Roman" w:hAnsi="Times New Roman" w:cs="Times New Roman"/>
                <w:color w:val="000000" w:themeColor="text1"/>
                <w:sz w:val="24"/>
                <w:szCs w:val="24"/>
              </w:rPr>
              <w:t>dL</w:t>
            </w:r>
            <w:proofErr w:type="spellEnd"/>
          </w:p>
        </w:tc>
        <w:tc>
          <w:tcPr>
            <w:tcW w:w="3505" w:type="dxa"/>
            <w:tcBorders>
              <w:top w:val="nil"/>
              <w:left w:val="nil"/>
              <w:bottom w:val="nil"/>
              <w:right w:val="nil"/>
            </w:tcBorders>
            <w:shd w:val="clear" w:color="auto" w:fill="auto"/>
            <w:noWrap/>
            <w:vAlign w:val="bottom"/>
            <w:hideMark/>
          </w:tcPr>
          <w:p w14:paraId="4F1FF794"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0.85 (0.7-1)</w:t>
            </w:r>
          </w:p>
        </w:tc>
      </w:tr>
      <w:tr w:rsidR="0002131A" w:rsidRPr="00983A0C" w14:paraId="40303A95" w14:textId="77777777" w:rsidTr="15FDBDB8">
        <w:trPr>
          <w:trHeight w:val="320"/>
        </w:trPr>
        <w:tc>
          <w:tcPr>
            <w:tcW w:w="3870" w:type="dxa"/>
            <w:tcBorders>
              <w:top w:val="nil"/>
              <w:left w:val="nil"/>
              <w:bottom w:val="nil"/>
              <w:right w:val="nil"/>
            </w:tcBorders>
            <w:shd w:val="clear" w:color="auto" w:fill="auto"/>
            <w:noWrap/>
            <w:vAlign w:val="bottom"/>
            <w:hideMark/>
          </w:tcPr>
          <w:p w14:paraId="2DCB756E" w14:textId="140A86A3"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Urine </w:t>
            </w:r>
            <w:proofErr w:type="spellStart"/>
            <w:r w:rsidRPr="15FDBDB8">
              <w:rPr>
                <w:rFonts w:ascii="Times New Roman" w:eastAsia="Times New Roman" w:hAnsi="Times New Roman" w:cs="Times New Roman"/>
                <w:color w:val="000000" w:themeColor="text1"/>
                <w:sz w:val="24"/>
                <w:szCs w:val="24"/>
              </w:rPr>
              <w:t>Microalbumin</w:t>
            </w:r>
            <w:proofErr w:type="spellEnd"/>
            <w:r w:rsidRPr="15FDBDB8">
              <w:rPr>
                <w:rFonts w:ascii="Times New Roman" w:eastAsia="Times New Roman" w:hAnsi="Times New Roman" w:cs="Times New Roman"/>
                <w:color w:val="000000" w:themeColor="text1"/>
                <w:sz w:val="24"/>
                <w:szCs w:val="24"/>
              </w:rPr>
              <w:t>, mg/</w:t>
            </w:r>
            <w:proofErr w:type="spellStart"/>
            <w:r w:rsidRPr="15FDBDB8">
              <w:rPr>
                <w:rFonts w:ascii="Times New Roman" w:eastAsia="Times New Roman" w:hAnsi="Times New Roman" w:cs="Times New Roman"/>
                <w:color w:val="000000" w:themeColor="text1"/>
                <w:sz w:val="24"/>
                <w:szCs w:val="24"/>
              </w:rPr>
              <w:t>dL</w:t>
            </w:r>
            <w:proofErr w:type="spellEnd"/>
          </w:p>
        </w:tc>
        <w:tc>
          <w:tcPr>
            <w:tcW w:w="3505" w:type="dxa"/>
            <w:tcBorders>
              <w:top w:val="nil"/>
              <w:left w:val="nil"/>
              <w:bottom w:val="nil"/>
              <w:right w:val="nil"/>
            </w:tcBorders>
            <w:shd w:val="clear" w:color="auto" w:fill="auto"/>
            <w:noWrap/>
            <w:vAlign w:val="bottom"/>
            <w:hideMark/>
          </w:tcPr>
          <w:p w14:paraId="7164B993"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7.4 (4.2-14.7)</w:t>
            </w:r>
          </w:p>
        </w:tc>
      </w:tr>
      <w:tr w:rsidR="0002131A" w:rsidRPr="00983A0C" w14:paraId="252C0D28" w14:textId="77777777" w:rsidTr="15FDBDB8">
        <w:trPr>
          <w:trHeight w:val="320"/>
        </w:trPr>
        <w:tc>
          <w:tcPr>
            <w:tcW w:w="3870" w:type="dxa"/>
            <w:tcBorders>
              <w:top w:val="nil"/>
              <w:left w:val="nil"/>
              <w:bottom w:val="nil"/>
              <w:right w:val="nil"/>
            </w:tcBorders>
            <w:shd w:val="clear" w:color="auto" w:fill="auto"/>
            <w:noWrap/>
            <w:vAlign w:val="bottom"/>
            <w:hideMark/>
          </w:tcPr>
          <w:p w14:paraId="15443B7A" w14:textId="00447854"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lastRenderedPageBreak/>
              <w:t xml:space="preserve">   Urinary Albumin Creatinine Ratio</w:t>
            </w:r>
          </w:p>
        </w:tc>
        <w:tc>
          <w:tcPr>
            <w:tcW w:w="3505" w:type="dxa"/>
            <w:tcBorders>
              <w:top w:val="nil"/>
              <w:left w:val="nil"/>
              <w:bottom w:val="nil"/>
              <w:right w:val="nil"/>
            </w:tcBorders>
            <w:shd w:val="clear" w:color="auto" w:fill="auto"/>
            <w:noWrap/>
            <w:vAlign w:val="bottom"/>
            <w:hideMark/>
          </w:tcPr>
          <w:p w14:paraId="75AA6686"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9 (5-24)</w:t>
            </w:r>
          </w:p>
        </w:tc>
      </w:tr>
      <w:tr w:rsidR="0002131A" w:rsidRPr="00983A0C" w14:paraId="1564091B" w14:textId="77777777" w:rsidTr="15FDBDB8">
        <w:trPr>
          <w:trHeight w:val="320"/>
        </w:trPr>
        <w:tc>
          <w:tcPr>
            <w:tcW w:w="3870" w:type="dxa"/>
            <w:tcBorders>
              <w:top w:val="nil"/>
              <w:left w:val="nil"/>
              <w:bottom w:val="nil"/>
              <w:right w:val="nil"/>
            </w:tcBorders>
            <w:shd w:val="clear" w:color="auto" w:fill="auto"/>
            <w:noWrap/>
            <w:vAlign w:val="bottom"/>
            <w:hideMark/>
          </w:tcPr>
          <w:p w14:paraId="26016F5B" w14:textId="437CE3AF" w:rsidR="0002131A" w:rsidRPr="00983A0C" w:rsidRDefault="0031731A" w:rsidP="0002131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2131A" w:rsidRPr="00983A0C">
              <w:rPr>
                <w:rFonts w:ascii="Times New Roman" w:eastAsia="Times New Roman" w:hAnsi="Times New Roman" w:cs="Times New Roman"/>
                <w:color w:val="000000"/>
                <w:sz w:val="24"/>
                <w:szCs w:val="24"/>
              </w:rPr>
              <w:t>Lipid panel</w:t>
            </w:r>
          </w:p>
        </w:tc>
        <w:tc>
          <w:tcPr>
            <w:tcW w:w="3505" w:type="dxa"/>
            <w:tcBorders>
              <w:top w:val="nil"/>
              <w:left w:val="nil"/>
              <w:bottom w:val="nil"/>
              <w:right w:val="nil"/>
            </w:tcBorders>
            <w:shd w:val="clear" w:color="auto" w:fill="auto"/>
            <w:noWrap/>
            <w:vAlign w:val="bottom"/>
            <w:hideMark/>
          </w:tcPr>
          <w:p w14:paraId="2019B5E6"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p>
        </w:tc>
      </w:tr>
      <w:tr w:rsidR="0002131A" w:rsidRPr="00983A0C" w14:paraId="3BC8A66E" w14:textId="77777777" w:rsidTr="15FDBDB8">
        <w:trPr>
          <w:trHeight w:val="320"/>
        </w:trPr>
        <w:tc>
          <w:tcPr>
            <w:tcW w:w="3870" w:type="dxa"/>
            <w:tcBorders>
              <w:top w:val="nil"/>
              <w:left w:val="nil"/>
              <w:bottom w:val="nil"/>
              <w:right w:val="nil"/>
            </w:tcBorders>
            <w:shd w:val="clear" w:color="auto" w:fill="auto"/>
            <w:noWrap/>
            <w:vAlign w:val="bottom"/>
            <w:hideMark/>
          </w:tcPr>
          <w:p w14:paraId="39BE0E66" w14:textId="6B6083D7"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Total Cholesterol, mg/</w:t>
            </w:r>
            <w:proofErr w:type="spellStart"/>
            <w:r w:rsidRPr="15FDBDB8">
              <w:rPr>
                <w:rFonts w:ascii="Times New Roman" w:eastAsia="Times New Roman" w:hAnsi="Times New Roman" w:cs="Times New Roman"/>
                <w:color w:val="000000" w:themeColor="text1"/>
                <w:sz w:val="24"/>
                <w:szCs w:val="24"/>
              </w:rPr>
              <w:t>dL</w:t>
            </w:r>
            <w:proofErr w:type="spellEnd"/>
          </w:p>
        </w:tc>
        <w:tc>
          <w:tcPr>
            <w:tcW w:w="3505" w:type="dxa"/>
            <w:tcBorders>
              <w:top w:val="nil"/>
              <w:left w:val="nil"/>
              <w:bottom w:val="nil"/>
              <w:right w:val="nil"/>
            </w:tcBorders>
            <w:shd w:val="clear" w:color="auto" w:fill="auto"/>
            <w:noWrap/>
            <w:vAlign w:val="bottom"/>
            <w:hideMark/>
          </w:tcPr>
          <w:p w14:paraId="4B3B44BB"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168 (148-192)</w:t>
            </w:r>
          </w:p>
        </w:tc>
      </w:tr>
      <w:tr w:rsidR="0002131A" w:rsidRPr="00983A0C" w14:paraId="7DF6D0F4" w14:textId="77777777" w:rsidTr="15FDBDB8">
        <w:trPr>
          <w:trHeight w:val="320"/>
        </w:trPr>
        <w:tc>
          <w:tcPr>
            <w:tcW w:w="3870" w:type="dxa"/>
            <w:tcBorders>
              <w:top w:val="nil"/>
              <w:left w:val="nil"/>
              <w:bottom w:val="nil"/>
              <w:right w:val="nil"/>
            </w:tcBorders>
            <w:shd w:val="clear" w:color="auto" w:fill="auto"/>
            <w:noWrap/>
            <w:vAlign w:val="bottom"/>
            <w:hideMark/>
          </w:tcPr>
          <w:p w14:paraId="1BA5A467" w14:textId="322D210B"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LDL, mg/</w:t>
            </w:r>
            <w:proofErr w:type="spellStart"/>
            <w:r w:rsidRPr="15FDBDB8">
              <w:rPr>
                <w:rFonts w:ascii="Times New Roman" w:eastAsia="Times New Roman" w:hAnsi="Times New Roman" w:cs="Times New Roman"/>
                <w:color w:val="000000" w:themeColor="text1"/>
                <w:sz w:val="24"/>
                <w:szCs w:val="24"/>
              </w:rPr>
              <w:t>dL</w:t>
            </w:r>
            <w:proofErr w:type="spellEnd"/>
          </w:p>
        </w:tc>
        <w:tc>
          <w:tcPr>
            <w:tcW w:w="3505" w:type="dxa"/>
            <w:tcBorders>
              <w:top w:val="nil"/>
              <w:left w:val="nil"/>
              <w:bottom w:val="nil"/>
              <w:right w:val="nil"/>
            </w:tcBorders>
            <w:shd w:val="clear" w:color="auto" w:fill="auto"/>
            <w:noWrap/>
            <w:vAlign w:val="bottom"/>
            <w:hideMark/>
          </w:tcPr>
          <w:p w14:paraId="3CA0C01C"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93 (77-111)</w:t>
            </w:r>
          </w:p>
        </w:tc>
      </w:tr>
      <w:tr w:rsidR="0002131A" w:rsidRPr="00983A0C" w14:paraId="3F873D0B" w14:textId="77777777" w:rsidTr="15FDBDB8">
        <w:trPr>
          <w:trHeight w:val="320"/>
        </w:trPr>
        <w:tc>
          <w:tcPr>
            <w:tcW w:w="3870" w:type="dxa"/>
            <w:tcBorders>
              <w:top w:val="nil"/>
              <w:left w:val="nil"/>
              <w:bottom w:val="nil"/>
              <w:right w:val="nil"/>
            </w:tcBorders>
            <w:shd w:val="clear" w:color="auto" w:fill="auto"/>
            <w:noWrap/>
            <w:vAlign w:val="bottom"/>
            <w:hideMark/>
          </w:tcPr>
          <w:p w14:paraId="00BB183B" w14:textId="64BFEAC3"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HDL, mg/</w:t>
            </w:r>
            <w:proofErr w:type="spellStart"/>
            <w:r w:rsidRPr="15FDBDB8">
              <w:rPr>
                <w:rFonts w:ascii="Times New Roman" w:eastAsia="Times New Roman" w:hAnsi="Times New Roman" w:cs="Times New Roman"/>
                <w:color w:val="000000" w:themeColor="text1"/>
                <w:sz w:val="24"/>
                <w:szCs w:val="24"/>
              </w:rPr>
              <w:t>dL</w:t>
            </w:r>
            <w:proofErr w:type="spellEnd"/>
          </w:p>
        </w:tc>
        <w:tc>
          <w:tcPr>
            <w:tcW w:w="3505" w:type="dxa"/>
            <w:tcBorders>
              <w:top w:val="nil"/>
              <w:left w:val="nil"/>
              <w:bottom w:val="nil"/>
              <w:right w:val="nil"/>
            </w:tcBorders>
            <w:shd w:val="clear" w:color="auto" w:fill="auto"/>
            <w:noWrap/>
            <w:vAlign w:val="bottom"/>
            <w:hideMark/>
          </w:tcPr>
          <w:p w14:paraId="249D3F04"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53 (44-66)</w:t>
            </w:r>
          </w:p>
        </w:tc>
      </w:tr>
      <w:tr w:rsidR="0002131A" w:rsidRPr="00983A0C" w14:paraId="3AD1DCE3" w14:textId="77777777" w:rsidTr="15FDBDB8">
        <w:trPr>
          <w:trHeight w:val="320"/>
        </w:trPr>
        <w:tc>
          <w:tcPr>
            <w:tcW w:w="3870" w:type="dxa"/>
            <w:tcBorders>
              <w:top w:val="nil"/>
              <w:left w:val="nil"/>
              <w:bottom w:val="nil"/>
              <w:right w:val="nil"/>
            </w:tcBorders>
            <w:shd w:val="clear" w:color="auto" w:fill="auto"/>
            <w:noWrap/>
            <w:vAlign w:val="bottom"/>
            <w:hideMark/>
          </w:tcPr>
          <w:p w14:paraId="423DA401" w14:textId="0F64335F"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Triglycerides, mg/</w:t>
            </w:r>
            <w:proofErr w:type="spellStart"/>
            <w:r w:rsidRPr="15FDBDB8">
              <w:rPr>
                <w:rFonts w:ascii="Times New Roman" w:eastAsia="Times New Roman" w:hAnsi="Times New Roman" w:cs="Times New Roman"/>
                <w:color w:val="000000" w:themeColor="text1"/>
                <w:sz w:val="24"/>
                <w:szCs w:val="24"/>
              </w:rPr>
              <w:t>dL</w:t>
            </w:r>
            <w:proofErr w:type="spellEnd"/>
          </w:p>
        </w:tc>
        <w:tc>
          <w:tcPr>
            <w:tcW w:w="3505" w:type="dxa"/>
            <w:tcBorders>
              <w:top w:val="nil"/>
              <w:left w:val="nil"/>
              <w:bottom w:val="nil"/>
              <w:right w:val="nil"/>
            </w:tcBorders>
            <w:shd w:val="clear" w:color="auto" w:fill="auto"/>
            <w:noWrap/>
            <w:vAlign w:val="bottom"/>
            <w:hideMark/>
          </w:tcPr>
          <w:p w14:paraId="51C983CB"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77 (56-116)</w:t>
            </w:r>
          </w:p>
        </w:tc>
      </w:tr>
      <w:tr w:rsidR="0002131A" w:rsidRPr="00983A0C" w14:paraId="556EFB57" w14:textId="77777777" w:rsidTr="15FDBDB8">
        <w:trPr>
          <w:trHeight w:val="320"/>
        </w:trPr>
        <w:tc>
          <w:tcPr>
            <w:tcW w:w="3870" w:type="dxa"/>
            <w:tcBorders>
              <w:top w:val="nil"/>
              <w:left w:val="nil"/>
              <w:bottom w:val="nil"/>
              <w:right w:val="nil"/>
            </w:tcBorders>
            <w:shd w:val="clear" w:color="auto" w:fill="auto"/>
            <w:noWrap/>
            <w:vAlign w:val="bottom"/>
            <w:hideMark/>
          </w:tcPr>
          <w:p w14:paraId="2013B7A6" w14:textId="30E6F1FF"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HbA1C (NGSP, %)</w:t>
            </w:r>
          </w:p>
        </w:tc>
        <w:tc>
          <w:tcPr>
            <w:tcW w:w="3505" w:type="dxa"/>
            <w:tcBorders>
              <w:top w:val="nil"/>
              <w:left w:val="nil"/>
              <w:bottom w:val="nil"/>
              <w:right w:val="nil"/>
            </w:tcBorders>
            <w:shd w:val="clear" w:color="auto" w:fill="auto"/>
            <w:noWrap/>
            <w:vAlign w:val="bottom"/>
            <w:hideMark/>
          </w:tcPr>
          <w:p w14:paraId="2F792436"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7.9 (7.1-8.8)</w:t>
            </w:r>
          </w:p>
        </w:tc>
      </w:tr>
      <w:tr w:rsidR="00A573B6" w:rsidRPr="00983A0C" w14:paraId="5B26C598" w14:textId="77777777" w:rsidTr="15FDBDB8">
        <w:trPr>
          <w:trHeight w:val="320"/>
        </w:trPr>
        <w:tc>
          <w:tcPr>
            <w:tcW w:w="3870" w:type="dxa"/>
            <w:tcBorders>
              <w:top w:val="nil"/>
              <w:left w:val="nil"/>
              <w:bottom w:val="nil"/>
              <w:right w:val="nil"/>
            </w:tcBorders>
            <w:shd w:val="clear" w:color="auto" w:fill="auto"/>
            <w:noWrap/>
            <w:vAlign w:val="bottom"/>
          </w:tcPr>
          <w:p w14:paraId="43D4C6B0" w14:textId="3172691E" w:rsidR="00A573B6"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HbA1c (IFCC, </w:t>
            </w:r>
            <w:proofErr w:type="spellStart"/>
            <w:r w:rsidRPr="15FDBDB8">
              <w:rPr>
                <w:rFonts w:ascii="Times New Roman" w:eastAsia="Times New Roman" w:hAnsi="Times New Roman" w:cs="Times New Roman"/>
                <w:color w:val="000000" w:themeColor="text1"/>
                <w:sz w:val="24"/>
                <w:szCs w:val="24"/>
              </w:rPr>
              <w:t>mmol</w:t>
            </w:r>
            <w:proofErr w:type="spellEnd"/>
            <w:r w:rsidRPr="15FDBDB8">
              <w:rPr>
                <w:rFonts w:ascii="Times New Roman" w:eastAsia="Times New Roman" w:hAnsi="Times New Roman" w:cs="Times New Roman"/>
                <w:color w:val="000000" w:themeColor="text1"/>
                <w:sz w:val="24"/>
                <w:szCs w:val="24"/>
              </w:rPr>
              <w:t>/</w:t>
            </w:r>
            <w:proofErr w:type="spellStart"/>
            <w:r w:rsidRPr="15FDBDB8">
              <w:rPr>
                <w:rFonts w:ascii="Times New Roman" w:eastAsia="Times New Roman" w:hAnsi="Times New Roman" w:cs="Times New Roman"/>
                <w:color w:val="000000" w:themeColor="text1"/>
                <w:sz w:val="24"/>
                <w:szCs w:val="24"/>
              </w:rPr>
              <w:t>mol</w:t>
            </w:r>
            <w:proofErr w:type="spellEnd"/>
            <w:r w:rsidRPr="15FDBDB8">
              <w:rPr>
                <w:rFonts w:ascii="Times New Roman" w:eastAsia="Times New Roman" w:hAnsi="Times New Roman" w:cs="Times New Roman"/>
                <w:color w:val="000000" w:themeColor="text1"/>
                <w:sz w:val="24"/>
                <w:szCs w:val="24"/>
              </w:rPr>
              <w:t>)</w:t>
            </w:r>
          </w:p>
        </w:tc>
        <w:tc>
          <w:tcPr>
            <w:tcW w:w="3505" w:type="dxa"/>
            <w:tcBorders>
              <w:top w:val="nil"/>
              <w:left w:val="nil"/>
              <w:bottom w:val="nil"/>
              <w:right w:val="nil"/>
            </w:tcBorders>
            <w:shd w:val="clear" w:color="auto" w:fill="auto"/>
            <w:noWrap/>
            <w:vAlign w:val="bottom"/>
          </w:tcPr>
          <w:p w14:paraId="54D71AAA" w14:textId="5355B080" w:rsidR="00A573B6"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62.9 (54.5-72.3)</w:t>
            </w:r>
          </w:p>
        </w:tc>
      </w:tr>
    </w:tbl>
    <w:p w14:paraId="5036071B" w14:textId="4E4BAF1E" w:rsidR="005F2E25" w:rsidRPr="00983A0C" w:rsidRDefault="005F2E25" w:rsidP="00725722">
      <w:pPr>
        <w:spacing w:line="480" w:lineRule="auto"/>
        <w:rPr>
          <w:rFonts w:ascii="Times New Roman" w:hAnsi="Times New Roman" w:cs="Times New Roman"/>
          <w:b/>
          <w:sz w:val="24"/>
          <w:szCs w:val="24"/>
        </w:rPr>
      </w:pPr>
    </w:p>
    <w:p w14:paraId="55F14D14" w14:textId="77777777" w:rsidR="00F60ADD" w:rsidRDefault="00F60ADD">
      <w:pPr>
        <w:rPr>
          <w:rFonts w:ascii="Times New Roman" w:hAnsi="Times New Roman" w:cs="Times New Roman"/>
          <w:b/>
          <w:sz w:val="24"/>
          <w:szCs w:val="24"/>
        </w:rPr>
      </w:pPr>
      <w:r>
        <w:rPr>
          <w:rFonts w:ascii="Times New Roman" w:hAnsi="Times New Roman" w:cs="Times New Roman"/>
          <w:b/>
          <w:sz w:val="24"/>
          <w:szCs w:val="24"/>
        </w:rPr>
        <w:br w:type="page"/>
      </w:r>
    </w:p>
    <w:p w14:paraId="473A7C3D" w14:textId="4DA47BE8" w:rsidR="4B0C6C08" w:rsidRDefault="15FDBDB8" w:rsidP="4B0C6C08">
      <w:pPr>
        <w:rPr>
          <w:rFonts w:ascii="Times New Roman" w:hAnsi="Times New Roman" w:cs="Times New Roman"/>
          <w:b/>
          <w:bCs/>
          <w:sz w:val="24"/>
          <w:szCs w:val="24"/>
        </w:rPr>
      </w:pPr>
      <w:r w:rsidRPr="15FDBDB8">
        <w:rPr>
          <w:rFonts w:ascii="Times New Roman" w:eastAsia="Times New Roman" w:hAnsi="Times New Roman" w:cs="Times New Roman"/>
          <w:b/>
          <w:bCs/>
          <w:color w:val="000000" w:themeColor="text1"/>
          <w:sz w:val="24"/>
          <w:szCs w:val="24"/>
        </w:rPr>
        <w:lastRenderedPageBreak/>
        <w:t>Table 2. Univariate association of clinical variables with diabetic complications</w:t>
      </w:r>
      <w:r w:rsidRPr="15FDBDB8">
        <w:rPr>
          <w:rFonts w:ascii="Times New Roman" w:hAnsi="Times New Roman" w:cs="Times New Roman"/>
          <w:b/>
          <w:bCs/>
          <w:sz w:val="24"/>
          <w:szCs w:val="24"/>
        </w:rPr>
        <w:t xml:space="preserve"> </w:t>
      </w:r>
    </w:p>
    <w:tbl>
      <w:tblPr>
        <w:tblW w:w="9740" w:type="dxa"/>
        <w:tblLook w:val="04A0" w:firstRow="1" w:lastRow="0" w:firstColumn="1" w:lastColumn="0" w:noHBand="0" w:noVBand="1"/>
      </w:tblPr>
      <w:tblGrid>
        <w:gridCol w:w="1953"/>
        <w:gridCol w:w="767"/>
        <w:gridCol w:w="1140"/>
        <w:gridCol w:w="645"/>
        <w:gridCol w:w="1421"/>
        <w:gridCol w:w="889"/>
        <w:gridCol w:w="1140"/>
        <w:gridCol w:w="645"/>
        <w:gridCol w:w="1140"/>
      </w:tblGrid>
      <w:tr w:rsidR="00EF6FE7" w:rsidRPr="00EF6FE7" w14:paraId="43E13E7E" w14:textId="77777777" w:rsidTr="527D68ED">
        <w:trPr>
          <w:trHeight w:val="690"/>
        </w:trPr>
        <w:tc>
          <w:tcPr>
            <w:tcW w:w="2805" w:type="dxa"/>
            <w:tcBorders>
              <w:top w:val="single" w:sz="8" w:space="0" w:color="auto"/>
              <w:left w:val="nil"/>
              <w:bottom w:val="nil"/>
              <w:right w:val="nil"/>
            </w:tcBorders>
            <w:shd w:val="clear" w:color="auto" w:fill="auto"/>
            <w:vAlign w:val="bottom"/>
            <w:hideMark/>
          </w:tcPr>
          <w:p w14:paraId="3A05AB01" w14:textId="77777777" w:rsidR="00EF6FE7" w:rsidRPr="00EF6FE7" w:rsidRDefault="00EF6FE7" w:rsidP="00EF6FE7">
            <w:pPr>
              <w:spacing w:after="0" w:line="240" w:lineRule="auto"/>
              <w:rPr>
                <w:rFonts w:ascii="Arial" w:eastAsia="Times New Roman" w:hAnsi="Arial" w:cs="Arial"/>
                <w:b/>
                <w:bCs/>
                <w:color w:val="000000"/>
              </w:rPr>
            </w:pPr>
            <w:r w:rsidRPr="00EF6FE7">
              <w:rPr>
                <w:rFonts w:ascii="Arial" w:eastAsia="Times New Roman" w:hAnsi="Arial" w:cs="Arial"/>
                <w:b/>
                <w:bCs/>
                <w:color w:val="000000"/>
              </w:rPr>
              <w:t> </w:t>
            </w:r>
          </w:p>
        </w:tc>
        <w:tc>
          <w:tcPr>
            <w:tcW w:w="1535" w:type="dxa"/>
            <w:gridSpan w:val="2"/>
            <w:tcBorders>
              <w:top w:val="single" w:sz="8" w:space="0" w:color="auto"/>
              <w:left w:val="nil"/>
              <w:bottom w:val="nil"/>
              <w:right w:val="nil"/>
            </w:tcBorders>
            <w:shd w:val="clear" w:color="auto" w:fill="auto"/>
            <w:vAlign w:val="bottom"/>
            <w:hideMark/>
          </w:tcPr>
          <w:p w14:paraId="067E22BA" w14:textId="77777777" w:rsidR="00EF6FE7" w:rsidRPr="00EF6FE7" w:rsidRDefault="00EF6FE7" w:rsidP="00EF6FE7">
            <w:pPr>
              <w:spacing w:after="0" w:line="240" w:lineRule="auto"/>
              <w:jc w:val="center"/>
              <w:rPr>
                <w:rFonts w:ascii="Arial" w:eastAsia="Times New Roman" w:hAnsi="Arial" w:cs="Arial"/>
                <w:b/>
                <w:bCs/>
                <w:color w:val="000000"/>
              </w:rPr>
            </w:pPr>
            <w:r w:rsidRPr="00EF6FE7">
              <w:rPr>
                <w:rFonts w:ascii="Arial" w:eastAsia="Times New Roman" w:hAnsi="Arial" w:cs="Arial"/>
                <w:b/>
                <w:bCs/>
                <w:color w:val="000000"/>
              </w:rPr>
              <w:t>Peripheral Neuropathy</w:t>
            </w:r>
          </w:p>
        </w:tc>
        <w:tc>
          <w:tcPr>
            <w:tcW w:w="1880" w:type="dxa"/>
            <w:gridSpan w:val="2"/>
            <w:tcBorders>
              <w:top w:val="single" w:sz="8" w:space="0" w:color="auto"/>
              <w:left w:val="nil"/>
              <w:bottom w:val="nil"/>
              <w:right w:val="nil"/>
            </w:tcBorders>
            <w:shd w:val="clear" w:color="auto" w:fill="auto"/>
            <w:vAlign w:val="bottom"/>
            <w:hideMark/>
          </w:tcPr>
          <w:p w14:paraId="3006F97C" w14:textId="77777777" w:rsidR="00EF6FE7" w:rsidRPr="00EF6FE7" w:rsidRDefault="00EF6FE7" w:rsidP="00EF6FE7">
            <w:pPr>
              <w:spacing w:after="0" w:line="240" w:lineRule="auto"/>
              <w:jc w:val="center"/>
              <w:rPr>
                <w:rFonts w:ascii="Arial" w:eastAsia="Times New Roman" w:hAnsi="Arial" w:cs="Arial"/>
                <w:b/>
                <w:bCs/>
                <w:color w:val="000000"/>
              </w:rPr>
            </w:pPr>
            <w:r w:rsidRPr="00EF6FE7">
              <w:rPr>
                <w:rFonts w:ascii="Arial" w:eastAsia="Times New Roman" w:hAnsi="Arial" w:cs="Arial"/>
                <w:b/>
                <w:bCs/>
                <w:color w:val="000000"/>
              </w:rPr>
              <w:t>Autonomic Neuropathy</w:t>
            </w:r>
          </w:p>
        </w:tc>
        <w:tc>
          <w:tcPr>
            <w:tcW w:w="1900" w:type="dxa"/>
            <w:gridSpan w:val="2"/>
            <w:tcBorders>
              <w:top w:val="single" w:sz="8" w:space="0" w:color="auto"/>
              <w:left w:val="nil"/>
              <w:bottom w:val="nil"/>
              <w:right w:val="nil"/>
            </w:tcBorders>
            <w:shd w:val="clear" w:color="auto" w:fill="auto"/>
            <w:noWrap/>
            <w:vAlign w:val="bottom"/>
            <w:hideMark/>
          </w:tcPr>
          <w:p w14:paraId="169DE191" w14:textId="77777777" w:rsidR="00EF6FE7" w:rsidRPr="00EF6FE7" w:rsidRDefault="00EF6FE7" w:rsidP="00EF6FE7">
            <w:pPr>
              <w:spacing w:after="0" w:line="240" w:lineRule="auto"/>
              <w:jc w:val="center"/>
              <w:rPr>
                <w:rFonts w:ascii="Arial" w:eastAsia="Times New Roman" w:hAnsi="Arial" w:cs="Arial"/>
                <w:b/>
                <w:bCs/>
                <w:color w:val="000000"/>
              </w:rPr>
            </w:pPr>
            <w:r w:rsidRPr="00EF6FE7">
              <w:rPr>
                <w:rFonts w:ascii="Arial" w:eastAsia="Times New Roman" w:hAnsi="Arial" w:cs="Arial"/>
                <w:b/>
                <w:bCs/>
                <w:color w:val="000000"/>
              </w:rPr>
              <w:t>Retinopathy</w:t>
            </w:r>
          </w:p>
        </w:tc>
        <w:tc>
          <w:tcPr>
            <w:tcW w:w="1620" w:type="dxa"/>
            <w:gridSpan w:val="2"/>
            <w:tcBorders>
              <w:top w:val="single" w:sz="8" w:space="0" w:color="auto"/>
              <w:left w:val="nil"/>
              <w:bottom w:val="nil"/>
              <w:right w:val="nil"/>
            </w:tcBorders>
            <w:shd w:val="clear" w:color="auto" w:fill="auto"/>
            <w:noWrap/>
            <w:vAlign w:val="bottom"/>
            <w:hideMark/>
          </w:tcPr>
          <w:p w14:paraId="41E33125" w14:textId="77777777" w:rsidR="00EF6FE7" w:rsidRPr="00EF6FE7" w:rsidRDefault="00EF6FE7" w:rsidP="00EF6FE7">
            <w:pPr>
              <w:spacing w:after="0" w:line="240" w:lineRule="auto"/>
              <w:jc w:val="center"/>
              <w:rPr>
                <w:rFonts w:ascii="Arial" w:eastAsia="Times New Roman" w:hAnsi="Arial" w:cs="Arial"/>
                <w:b/>
                <w:bCs/>
                <w:color w:val="000000"/>
              </w:rPr>
            </w:pPr>
            <w:r w:rsidRPr="00EF6FE7">
              <w:rPr>
                <w:rFonts w:ascii="Arial" w:eastAsia="Times New Roman" w:hAnsi="Arial" w:cs="Arial"/>
                <w:b/>
                <w:bCs/>
                <w:color w:val="000000"/>
              </w:rPr>
              <w:t>Nephropathy</w:t>
            </w:r>
          </w:p>
        </w:tc>
      </w:tr>
      <w:tr w:rsidR="00EF6FE7" w:rsidRPr="00EF6FE7" w14:paraId="3F2CEE5F" w14:textId="77777777" w:rsidTr="527D68ED">
        <w:trPr>
          <w:trHeight w:val="320"/>
        </w:trPr>
        <w:tc>
          <w:tcPr>
            <w:tcW w:w="2805" w:type="dxa"/>
            <w:tcBorders>
              <w:top w:val="nil"/>
              <w:left w:val="nil"/>
              <w:bottom w:val="single" w:sz="8" w:space="0" w:color="auto"/>
              <w:right w:val="nil"/>
            </w:tcBorders>
            <w:shd w:val="clear" w:color="auto" w:fill="auto"/>
            <w:vAlign w:val="bottom"/>
            <w:hideMark/>
          </w:tcPr>
          <w:p w14:paraId="332750C0" w14:textId="77777777" w:rsidR="00EF6FE7" w:rsidRPr="00EF6FE7" w:rsidRDefault="00EF6FE7" w:rsidP="00EF6FE7">
            <w:pPr>
              <w:spacing w:after="0" w:line="240" w:lineRule="auto"/>
              <w:rPr>
                <w:rFonts w:ascii="Arial" w:eastAsia="Times New Roman" w:hAnsi="Arial" w:cs="Arial"/>
                <w:b/>
                <w:bCs/>
                <w:color w:val="000000"/>
              </w:rPr>
            </w:pPr>
            <w:r w:rsidRPr="00EF6FE7">
              <w:rPr>
                <w:rFonts w:ascii="Arial" w:eastAsia="Times New Roman" w:hAnsi="Arial" w:cs="Arial"/>
                <w:b/>
                <w:bCs/>
                <w:color w:val="000000"/>
              </w:rPr>
              <w:t>Variables</w:t>
            </w:r>
          </w:p>
        </w:tc>
        <w:tc>
          <w:tcPr>
            <w:tcW w:w="581" w:type="dxa"/>
            <w:tcBorders>
              <w:top w:val="nil"/>
              <w:left w:val="nil"/>
              <w:bottom w:val="single" w:sz="8" w:space="0" w:color="auto"/>
              <w:right w:val="nil"/>
            </w:tcBorders>
            <w:shd w:val="clear" w:color="auto" w:fill="auto"/>
            <w:noWrap/>
            <w:vAlign w:val="bottom"/>
            <w:hideMark/>
          </w:tcPr>
          <w:p w14:paraId="06519B96" w14:textId="77777777" w:rsidR="00EF6FE7" w:rsidRPr="00EF6FE7" w:rsidRDefault="00EF6FE7" w:rsidP="00EF6FE7">
            <w:pPr>
              <w:spacing w:after="0" w:line="240" w:lineRule="auto"/>
              <w:jc w:val="center"/>
              <w:rPr>
                <w:rFonts w:ascii="Arial" w:eastAsia="Times New Roman" w:hAnsi="Arial" w:cs="Arial"/>
                <w:b/>
                <w:bCs/>
                <w:color w:val="000000"/>
              </w:rPr>
            </w:pPr>
            <w:r w:rsidRPr="00EF6FE7">
              <w:rPr>
                <w:rFonts w:ascii="Arial" w:eastAsia="Times New Roman" w:hAnsi="Arial" w:cs="Arial"/>
                <w:b/>
                <w:bCs/>
                <w:color w:val="000000"/>
              </w:rPr>
              <w:t>OR</w:t>
            </w:r>
          </w:p>
        </w:tc>
        <w:tc>
          <w:tcPr>
            <w:tcW w:w="954" w:type="dxa"/>
            <w:tcBorders>
              <w:top w:val="nil"/>
              <w:left w:val="nil"/>
              <w:bottom w:val="single" w:sz="8" w:space="0" w:color="auto"/>
              <w:right w:val="nil"/>
            </w:tcBorders>
            <w:shd w:val="clear" w:color="auto" w:fill="auto"/>
            <w:noWrap/>
            <w:vAlign w:val="bottom"/>
            <w:hideMark/>
          </w:tcPr>
          <w:p w14:paraId="03CA8810" w14:textId="77777777" w:rsidR="00EF6FE7" w:rsidRPr="00EF6FE7" w:rsidRDefault="00EF6FE7" w:rsidP="00EF6FE7">
            <w:pPr>
              <w:spacing w:after="0" w:line="240" w:lineRule="auto"/>
              <w:jc w:val="center"/>
              <w:rPr>
                <w:rFonts w:ascii="Arial" w:eastAsia="Times New Roman" w:hAnsi="Arial" w:cs="Arial"/>
                <w:b/>
                <w:bCs/>
                <w:color w:val="000000"/>
              </w:rPr>
            </w:pPr>
            <w:r w:rsidRPr="00EF6FE7">
              <w:rPr>
                <w:rFonts w:ascii="Arial" w:eastAsia="Times New Roman" w:hAnsi="Arial" w:cs="Arial"/>
                <w:b/>
                <w:bCs/>
                <w:color w:val="000000"/>
              </w:rPr>
              <w:t>p</w:t>
            </w:r>
          </w:p>
        </w:tc>
        <w:tc>
          <w:tcPr>
            <w:tcW w:w="459" w:type="dxa"/>
            <w:tcBorders>
              <w:top w:val="nil"/>
              <w:left w:val="nil"/>
              <w:bottom w:val="single" w:sz="8" w:space="0" w:color="auto"/>
              <w:right w:val="nil"/>
            </w:tcBorders>
            <w:shd w:val="clear" w:color="auto" w:fill="auto"/>
            <w:noWrap/>
            <w:vAlign w:val="bottom"/>
            <w:hideMark/>
          </w:tcPr>
          <w:p w14:paraId="0BD274A1" w14:textId="77777777" w:rsidR="00EF6FE7" w:rsidRPr="00EF6FE7" w:rsidRDefault="00EF6FE7" w:rsidP="00EF6FE7">
            <w:pPr>
              <w:spacing w:after="0" w:line="240" w:lineRule="auto"/>
              <w:jc w:val="center"/>
              <w:rPr>
                <w:rFonts w:ascii="Arial" w:eastAsia="Times New Roman" w:hAnsi="Arial" w:cs="Arial"/>
                <w:b/>
                <w:bCs/>
                <w:color w:val="000000"/>
              </w:rPr>
            </w:pPr>
            <w:r w:rsidRPr="00EF6FE7">
              <w:rPr>
                <w:rFonts w:ascii="Arial" w:eastAsia="Times New Roman" w:hAnsi="Arial" w:cs="Arial"/>
                <w:b/>
                <w:bCs/>
                <w:color w:val="000000"/>
              </w:rPr>
              <w:t>OR</w:t>
            </w:r>
          </w:p>
        </w:tc>
        <w:tc>
          <w:tcPr>
            <w:tcW w:w="1421" w:type="dxa"/>
            <w:tcBorders>
              <w:top w:val="nil"/>
              <w:left w:val="nil"/>
              <w:bottom w:val="single" w:sz="8" w:space="0" w:color="auto"/>
              <w:right w:val="nil"/>
            </w:tcBorders>
            <w:shd w:val="clear" w:color="auto" w:fill="auto"/>
            <w:noWrap/>
            <w:vAlign w:val="bottom"/>
            <w:hideMark/>
          </w:tcPr>
          <w:p w14:paraId="23D0FB6A" w14:textId="77777777" w:rsidR="00EF6FE7" w:rsidRPr="00EF6FE7" w:rsidRDefault="00EF6FE7" w:rsidP="00EF6FE7">
            <w:pPr>
              <w:spacing w:after="0" w:line="240" w:lineRule="auto"/>
              <w:jc w:val="center"/>
              <w:rPr>
                <w:rFonts w:ascii="Arial" w:eastAsia="Times New Roman" w:hAnsi="Arial" w:cs="Arial"/>
                <w:b/>
                <w:bCs/>
                <w:color w:val="000000"/>
              </w:rPr>
            </w:pPr>
            <w:r w:rsidRPr="00EF6FE7">
              <w:rPr>
                <w:rFonts w:ascii="Arial" w:eastAsia="Times New Roman" w:hAnsi="Arial" w:cs="Arial"/>
                <w:b/>
                <w:bCs/>
                <w:color w:val="000000"/>
              </w:rPr>
              <w:t>p</w:t>
            </w:r>
          </w:p>
        </w:tc>
        <w:tc>
          <w:tcPr>
            <w:tcW w:w="806" w:type="dxa"/>
            <w:tcBorders>
              <w:top w:val="nil"/>
              <w:left w:val="nil"/>
              <w:bottom w:val="single" w:sz="8" w:space="0" w:color="auto"/>
              <w:right w:val="nil"/>
            </w:tcBorders>
            <w:shd w:val="clear" w:color="auto" w:fill="auto"/>
            <w:noWrap/>
            <w:vAlign w:val="bottom"/>
            <w:hideMark/>
          </w:tcPr>
          <w:p w14:paraId="2349CA75" w14:textId="77777777" w:rsidR="00EF6FE7" w:rsidRPr="00EF6FE7" w:rsidRDefault="00EF6FE7" w:rsidP="00EF6FE7">
            <w:pPr>
              <w:spacing w:after="0" w:line="240" w:lineRule="auto"/>
              <w:jc w:val="center"/>
              <w:rPr>
                <w:rFonts w:ascii="Arial" w:eastAsia="Times New Roman" w:hAnsi="Arial" w:cs="Arial"/>
                <w:b/>
                <w:bCs/>
                <w:color w:val="000000"/>
              </w:rPr>
            </w:pPr>
            <w:r w:rsidRPr="00EF6FE7">
              <w:rPr>
                <w:rFonts w:ascii="Arial" w:eastAsia="Times New Roman" w:hAnsi="Arial" w:cs="Arial"/>
                <w:b/>
                <w:bCs/>
                <w:color w:val="000000"/>
              </w:rPr>
              <w:t>OR</w:t>
            </w:r>
          </w:p>
        </w:tc>
        <w:tc>
          <w:tcPr>
            <w:tcW w:w="1094" w:type="dxa"/>
            <w:tcBorders>
              <w:top w:val="nil"/>
              <w:left w:val="nil"/>
              <w:bottom w:val="single" w:sz="8" w:space="0" w:color="auto"/>
              <w:right w:val="nil"/>
            </w:tcBorders>
            <w:shd w:val="clear" w:color="auto" w:fill="auto"/>
            <w:noWrap/>
            <w:vAlign w:val="bottom"/>
            <w:hideMark/>
          </w:tcPr>
          <w:p w14:paraId="60E89FC7" w14:textId="77777777" w:rsidR="00EF6FE7" w:rsidRPr="00EF6FE7" w:rsidRDefault="00EF6FE7" w:rsidP="00EF6FE7">
            <w:pPr>
              <w:spacing w:after="0" w:line="240" w:lineRule="auto"/>
              <w:jc w:val="center"/>
              <w:rPr>
                <w:rFonts w:ascii="Arial" w:eastAsia="Times New Roman" w:hAnsi="Arial" w:cs="Arial"/>
                <w:b/>
                <w:bCs/>
                <w:color w:val="000000"/>
              </w:rPr>
            </w:pPr>
            <w:r w:rsidRPr="00EF6FE7">
              <w:rPr>
                <w:rFonts w:ascii="Arial" w:eastAsia="Times New Roman" w:hAnsi="Arial" w:cs="Arial"/>
                <w:b/>
                <w:bCs/>
                <w:color w:val="000000"/>
              </w:rPr>
              <w:t>p</w:t>
            </w:r>
          </w:p>
        </w:tc>
        <w:tc>
          <w:tcPr>
            <w:tcW w:w="526" w:type="dxa"/>
            <w:tcBorders>
              <w:top w:val="nil"/>
              <w:left w:val="nil"/>
              <w:bottom w:val="single" w:sz="8" w:space="0" w:color="auto"/>
              <w:right w:val="nil"/>
            </w:tcBorders>
            <w:shd w:val="clear" w:color="auto" w:fill="auto"/>
            <w:noWrap/>
            <w:vAlign w:val="bottom"/>
            <w:hideMark/>
          </w:tcPr>
          <w:p w14:paraId="574674C0" w14:textId="77777777" w:rsidR="00EF6FE7" w:rsidRPr="00EF6FE7" w:rsidRDefault="00EF6FE7" w:rsidP="00EF6FE7">
            <w:pPr>
              <w:spacing w:after="0" w:line="240" w:lineRule="auto"/>
              <w:jc w:val="center"/>
              <w:rPr>
                <w:rFonts w:ascii="Arial" w:eastAsia="Times New Roman" w:hAnsi="Arial" w:cs="Arial"/>
                <w:b/>
                <w:bCs/>
                <w:color w:val="000000"/>
              </w:rPr>
            </w:pPr>
            <w:r w:rsidRPr="00EF6FE7">
              <w:rPr>
                <w:rFonts w:ascii="Arial" w:eastAsia="Times New Roman" w:hAnsi="Arial" w:cs="Arial"/>
                <w:b/>
                <w:bCs/>
                <w:color w:val="000000"/>
              </w:rPr>
              <w:t>OR</w:t>
            </w:r>
          </w:p>
        </w:tc>
        <w:tc>
          <w:tcPr>
            <w:tcW w:w="1094" w:type="dxa"/>
            <w:tcBorders>
              <w:top w:val="nil"/>
              <w:left w:val="nil"/>
              <w:bottom w:val="single" w:sz="8" w:space="0" w:color="auto"/>
              <w:right w:val="nil"/>
            </w:tcBorders>
            <w:shd w:val="clear" w:color="auto" w:fill="auto"/>
            <w:noWrap/>
            <w:vAlign w:val="bottom"/>
            <w:hideMark/>
          </w:tcPr>
          <w:p w14:paraId="44F9D353" w14:textId="77777777" w:rsidR="00EF6FE7" w:rsidRPr="00EF6FE7" w:rsidRDefault="00EF6FE7" w:rsidP="00EF6FE7">
            <w:pPr>
              <w:spacing w:after="0" w:line="240" w:lineRule="auto"/>
              <w:jc w:val="center"/>
              <w:rPr>
                <w:rFonts w:ascii="Arial" w:eastAsia="Times New Roman" w:hAnsi="Arial" w:cs="Arial"/>
                <w:b/>
                <w:bCs/>
                <w:color w:val="000000"/>
              </w:rPr>
            </w:pPr>
            <w:r w:rsidRPr="00EF6FE7">
              <w:rPr>
                <w:rFonts w:ascii="Arial" w:eastAsia="Times New Roman" w:hAnsi="Arial" w:cs="Arial"/>
                <w:b/>
                <w:bCs/>
                <w:color w:val="000000"/>
              </w:rPr>
              <w:t>p</w:t>
            </w:r>
          </w:p>
        </w:tc>
      </w:tr>
      <w:tr w:rsidR="00EF6FE7" w:rsidRPr="00EF6FE7" w14:paraId="3B9E11CD" w14:textId="77777777" w:rsidTr="527D68ED">
        <w:trPr>
          <w:trHeight w:val="300"/>
        </w:trPr>
        <w:tc>
          <w:tcPr>
            <w:tcW w:w="2805" w:type="dxa"/>
            <w:tcBorders>
              <w:top w:val="nil"/>
              <w:left w:val="nil"/>
              <w:bottom w:val="nil"/>
              <w:right w:val="nil"/>
            </w:tcBorders>
            <w:shd w:val="clear" w:color="auto" w:fill="auto"/>
            <w:vAlign w:val="bottom"/>
            <w:hideMark/>
          </w:tcPr>
          <w:p w14:paraId="39C17679"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Age</w:t>
            </w:r>
          </w:p>
        </w:tc>
        <w:tc>
          <w:tcPr>
            <w:tcW w:w="581" w:type="dxa"/>
            <w:tcBorders>
              <w:top w:val="nil"/>
              <w:left w:val="nil"/>
              <w:bottom w:val="nil"/>
              <w:right w:val="nil"/>
            </w:tcBorders>
            <w:shd w:val="clear" w:color="auto" w:fill="auto"/>
            <w:noWrap/>
            <w:vAlign w:val="bottom"/>
            <w:hideMark/>
          </w:tcPr>
          <w:p w14:paraId="4DEAD02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954" w:type="dxa"/>
            <w:tcBorders>
              <w:top w:val="nil"/>
              <w:left w:val="nil"/>
              <w:bottom w:val="nil"/>
              <w:right w:val="nil"/>
            </w:tcBorders>
            <w:shd w:val="clear" w:color="auto" w:fill="auto"/>
            <w:noWrap/>
            <w:vAlign w:val="bottom"/>
            <w:hideMark/>
          </w:tcPr>
          <w:p w14:paraId="443F697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4FBDCE2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421" w:type="dxa"/>
            <w:tcBorders>
              <w:top w:val="nil"/>
              <w:left w:val="nil"/>
              <w:bottom w:val="nil"/>
              <w:right w:val="nil"/>
            </w:tcBorders>
            <w:shd w:val="clear" w:color="auto" w:fill="auto"/>
            <w:noWrap/>
            <w:vAlign w:val="bottom"/>
            <w:hideMark/>
          </w:tcPr>
          <w:p w14:paraId="3F9A726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806" w:type="dxa"/>
            <w:tcBorders>
              <w:top w:val="nil"/>
              <w:left w:val="nil"/>
              <w:bottom w:val="nil"/>
              <w:right w:val="nil"/>
            </w:tcBorders>
            <w:shd w:val="clear" w:color="auto" w:fill="auto"/>
            <w:noWrap/>
            <w:vAlign w:val="bottom"/>
            <w:hideMark/>
          </w:tcPr>
          <w:p w14:paraId="2324ABA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094" w:type="dxa"/>
            <w:tcBorders>
              <w:top w:val="nil"/>
              <w:left w:val="nil"/>
              <w:bottom w:val="nil"/>
              <w:right w:val="nil"/>
            </w:tcBorders>
            <w:shd w:val="clear" w:color="auto" w:fill="auto"/>
            <w:noWrap/>
            <w:vAlign w:val="bottom"/>
            <w:hideMark/>
          </w:tcPr>
          <w:p w14:paraId="50D9AFE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4A3F393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7683DC0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16CFE843" w14:textId="77777777" w:rsidTr="527D68ED">
        <w:trPr>
          <w:trHeight w:val="300"/>
        </w:trPr>
        <w:tc>
          <w:tcPr>
            <w:tcW w:w="2805" w:type="dxa"/>
            <w:tcBorders>
              <w:top w:val="nil"/>
              <w:left w:val="nil"/>
              <w:bottom w:val="nil"/>
              <w:right w:val="nil"/>
            </w:tcBorders>
            <w:shd w:val="clear" w:color="auto" w:fill="auto"/>
            <w:vAlign w:val="bottom"/>
            <w:hideMark/>
          </w:tcPr>
          <w:p w14:paraId="3A1DC41C"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Age at T1D diagnosis</w:t>
            </w:r>
          </w:p>
        </w:tc>
        <w:tc>
          <w:tcPr>
            <w:tcW w:w="581" w:type="dxa"/>
            <w:tcBorders>
              <w:top w:val="nil"/>
              <w:left w:val="nil"/>
              <w:bottom w:val="nil"/>
              <w:right w:val="nil"/>
            </w:tcBorders>
            <w:shd w:val="clear" w:color="auto" w:fill="auto"/>
            <w:noWrap/>
            <w:vAlign w:val="bottom"/>
            <w:hideMark/>
          </w:tcPr>
          <w:p w14:paraId="22F9297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4BB84BB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783C852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44CC86A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0.0015</w:t>
            </w:r>
          </w:p>
        </w:tc>
        <w:tc>
          <w:tcPr>
            <w:tcW w:w="806" w:type="dxa"/>
            <w:tcBorders>
              <w:top w:val="nil"/>
              <w:left w:val="nil"/>
              <w:bottom w:val="nil"/>
              <w:right w:val="nil"/>
            </w:tcBorders>
            <w:shd w:val="clear" w:color="auto" w:fill="auto"/>
            <w:noWrap/>
            <w:vAlign w:val="bottom"/>
            <w:hideMark/>
          </w:tcPr>
          <w:p w14:paraId="75558C2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6DEEA0D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0.0039</w:t>
            </w:r>
          </w:p>
        </w:tc>
        <w:tc>
          <w:tcPr>
            <w:tcW w:w="526" w:type="dxa"/>
            <w:tcBorders>
              <w:top w:val="nil"/>
              <w:left w:val="nil"/>
              <w:bottom w:val="nil"/>
              <w:right w:val="nil"/>
            </w:tcBorders>
            <w:shd w:val="clear" w:color="auto" w:fill="auto"/>
            <w:noWrap/>
            <w:vAlign w:val="bottom"/>
            <w:hideMark/>
          </w:tcPr>
          <w:p w14:paraId="769C341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618718D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0.0310</w:t>
            </w:r>
          </w:p>
        </w:tc>
      </w:tr>
      <w:tr w:rsidR="00EF6FE7" w:rsidRPr="00EF6FE7" w14:paraId="15839E99" w14:textId="77777777" w:rsidTr="527D68ED">
        <w:trPr>
          <w:trHeight w:val="300"/>
        </w:trPr>
        <w:tc>
          <w:tcPr>
            <w:tcW w:w="2805" w:type="dxa"/>
            <w:tcBorders>
              <w:top w:val="nil"/>
              <w:left w:val="nil"/>
              <w:bottom w:val="nil"/>
              <w:right w:val="nil"/>
            </w:tcBorders>
            <w:shd w:val="clear" w:color="auto" w:fill="auto"/>
            <w:vAlign w:val="bottom"/>
            <w:hideMark/>
          </w:tcPr>
          <w:p w14:paraId="410E201E"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Duration of T1D</w:t>
            </w:r>
          </w:p>
        </w:tc>
        <w:tc>
          <w:tcPr>
            <w:tcW w:w="581" w:type="dxa"/>
            <w:tcBorders>
              <w:top w:val="nil"/>
              <w:left w:val="nil"/>
              <w:bottom w:val="nil"/>
              <w:right w:val="nil"/>
            </w:tcBorders>
            <w:shd w:val="clear" w:color="auto" w:fill="auto"/>
            <w:noWrap/>
            <w:vAlign w:val="bottom"/>
            <w:hideMark/>
          </w:tcPr>
          <w:p w14:paraId="55F2E73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954" w:type="dxa"/>
            <w:tcBorders>
              <w:top w:val="nil"/>
              <w:left w:val="nil"/>
              <w:bottom w:val="nil"/>
              <w:right w:val="nil"/>
            </w:tcBorders>
            <w:shd w:val="clear" w:color="auto" w:fill="auto"/>
            <w:noWrap/>
            <w:vAlign w:val="bottom"/>
            <w:hideMark/>
          </w:tcPr>
          <w:p w14:paraId="629C9A9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2CE397D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421" w:type="dxa"/>
            <w:tcBorders>
              <w:top w:val="nil"/>
              <w:left w:val="nil"/>
              <w:bottom w:val="nil"/>
              <w:right w:val="nil"/>
            </w:tcBorders>
            <w:shd w:val="clear" w:color="auto" w:fill="auto"/>
            <w:noWrap/>
            <w:vAlign w:val="bottom"/>
            <w:hideMark/>
          </w:tcPr>
          <w:p w14:paraId="32456FD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806" w:type="dxa"/>
            <w:tcBorders>
              <w:top w:val="nil"/>
              <w:left w:val="nil"/>
              <w:bottom w:val="nil"/>
              <w:right w:val="nil"/>
            </w:tcBorders>
            <w:shd w:val="clear" w:color="auto" w:fill="auto"/>
            <w:noWrap/>
            <w:vAlign w:val="bottom"/>
            <w:hideMark/>
          </w:tcPr>
          <w:p w14:paraId="2CE08FA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094" w:type="dxa"/>
            <w:tcBorders>
              <w:top w:val="nil"/>
              <w:left w:val="nil"/>
              <w:bottom w:val="nil"/>
              <w:right w:val="nil"/>
            </w:tcBorders>
            <w:shd w:val="clear" w:color="auto" w:fill="auto"/>
            <w:noWrap/>
            <w:vAlign w:val="bottom"/>
            <w:hideMark/>
          </w:tcPr>
          <w:p w14:paraId="3DF3DFD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4FE03E8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094" w:type="dxa"/>
            <w:tcBorders>
              <w:top w:val="nil"/>
              <w:left w:val="nil"/>
              <w:bottom w:val="nil"/>
              <w:right w:val="nil"/>
            </w:tcBorders>
            <w:shd w:val="clear" w:color="auto" w:fill="auto"/>
            <w:noWrap/>
            <w:vAlign w:val="bottom"/>
            <w:hideMark/>
          </w:tcPr>
          <w:p w14:paraId="68CCD7E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501FA831" w14:textId="77777777" w:rsidTr="527D68ED">
        <w:trPr>
          <w:trHeight w:val="300"/>
        </w:trPr>
        <w:tc>
          <w:tcPr>
            <w:tcW w:w="2805" w:type="dxa"/>
            <w:tcBorders>
              <w:top w:val="nil"/>
              <w:left w:val="nil"/>
              <w:bottom w:val="nil"/>
              <w:right w:val="nil"/>
            </w:tcBorders>
            <w:shd w:val="clear" w:color="auto" w:fill="auto"/>
            <w:vAlign w:val="bottom"/>
            <w:hideMark/>
          </w:tcPr>
          <w:p w14:paraId="756819B6"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Sex</w:t>
            </w:r>
          </w:p>
        </w:tc>
        <w:tc>
          <w:tcPr>
            <w:tcW w:w="581" w:type="dxa"/>
            <w:tcBorders>
              <w:top w:val="nil"/>
              <w:left w:val="nil"/>
              <w:bottom w:val="nil"/>
              <w:right w:val="nil"/>
            </w:tcBorders>
            <w:shd w:val="clear" w:color="auto" w:fill="auto"/>
            <w:noWrap/>
            <w:vAlign w:val="bottom"/>
            <w:hideMark/>
          </w:tcPr>
          <w:p w14:paraId="35AF5BE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0.7</w:t>
            </w:r>
          </w:p>
        </w:tc>
        <w:tc>
          <w:tcPr>
            <w:tcW w:w="954" w:type="dxa"/>
            <w:tcBorders>
              <w:top w:val="nil"/>
              <w:left w:val="nil"/>
              <w:bottom w:val="nil"/>
              <w:right w:val="nil"/>
            </w:tcBorders>
            <w:shd w:val="clear" w:color="auto" w:fill="auto"/>
            <w:noWrap/>
            <w:vAlign w:val="bottom"/>
            <w:hideMark/>
          </w:tcPr>
          <w:p w14:paraId="2366298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0.0150</w:t>
            </w:r>
          </w:p>
        </w:tc>
        <w:tc>
          <w:tcPr>
            <w:tcW w:w="459" w:type="dxa"/>
            <w:tcBorders>
              <w:top w:val="nil"/>
              <w:left w:val="nil"/>
              <w:bottom w:val="nil"/>
              <w:right w:val="nil"/>
            </w:tcBorders>
            <w:shd w:val="clear" w:color="auto" w:fill="auto"/>
            <w:noWrap/>
            <w:vAlign w:val="bottom"/>
            <w:hideMark/>
          </w:tcPr>
          <w:p w14:paraId="2152F94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421" w:type="dxa"/>
            <w:tcBorders>
              <w:top w:val="nil"/>
              <w:left w:val="nil"/>
              <w:bottom w:val="nil"/>
              <w:right w:val="nil"/>
            </w:tcBorders>
            <w:shd w:val="clear" w:color="auto" w:fill="auto"/>
            <w:noWrap/>
            <w:vAlign w:val="bottom"/>
            <w:hideMark/>
          </w:tcPr>
          <w:p w14:paraId="0730FFB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0.650</w:t>
            </w:r>
          </w:p>
        </w:tc>
        <w:tc>
          <w:tcPr>
            <w:tcW w:w="806" w:type="dxa"/>
            <w:tcBorders>
              <w:top w:val="nil"/>
              <w:left w:val="nil"/>
              <w:bottom w:val="nil"/>
              <w:right w:val="nil"/>
            </w:tcBorders>
            <w:shd w:val="clear" w:color="auto" w:fill="auto"/>
            <w:noWrap/>
            <w:vAlign w:val="bottom"/>
            <w:hideMark/>
          </w:tcPr>
          <w:p w14:paraId="7DCEE5C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0.7</w:t>
            </w:r>
          </w:p>
        </w:tc>
        <w:tc>
          <w:tcPr>
            <w:tcW w:w="1094" w:type="dxa"/>
            <w:tcBorders>
              <w:top w:val="nil"/>
              <w:left w:val="nil"/>
              <w:bottom w:val="nil"/>
              <w:right w:val="nil"/>
            </w:tcBorders>
            <w:shd w:val="clear" w:color="auto" w:fill="auto"/>
            <w:noWrap/>
            <w:vAlign w:val="bottom"/>
            <w:hideMark/>
          </w:tcPr>
          <w:p w14:paraId="0552A68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0.0038</w:t>
            </w:r>
          </w:p>
        </w:tc>
        <w:tc>
          <w:tcPr>
            <w:tcW w:w="526" w:type="dxa"/>
            <w:tcBorders>
              <w:top w:val="nil"/>
              <w:left w:val="nil"/>
              <w:bottom w:val="nil"/>
              <w:right w:val="nil"/>
            </w:tcBorders>
            <w:shd w:val="clear" w:color="auto" w:fill="auto"/>
            <w:noWrap/>
            <w:vAlign w:val="bottom"/>
            <w:hideMark/>
          </w:tcPr>
          <w:p w14:paraId="4ECBD77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w:t>
            </w:r>
          </w:p>
        </w:tc>
        <w:tc>
          <w:tcPr>
            <w:tcW w:w="1094" w:type="dxa"/>
            <w:tcBorders>
              <w:top w:val="nil"/>
              <w:left w:val="nil"/>
              <w:bottom w:val="nil"/>
              <w:right w:val="nil"/>
            </w:tcBorders>
            <w:shd w:val="clear" w:color="auto" w:fill="auto"/>
            <w:noWrap/>
            <w:vAlign w:val="bottom"/>
            <w:hideMark/>
          </w:tcPr>
          <w:p w14:paraId="7D16008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0.480</w:t>
            </w:r>
          </w:p>
        </w:tc>
      </w:tr>
      <w:tr w:rsidR="00EF6FE7" w:rsidRPr="00EF6FE7" w14:paraId="5E96B815" w14:textId="77777777" w:rsidTr="527D68ED">
        <w:trPr>
          <w:trHeight w:val="280"/>
        </w:trPr>
        <w:tc>
          <w:tcPr>
            <w:tcW w:w="2805" w:type="dxa"/>
            <w:tcBorders>
              <w:top w:val="nil"/>
              <w:left w:val="nil"/>
              <w:bottom w:val="nil"/>
              <w:right w:val="nil"/>
            </w:tcBorders>
            <w:shd w:val="clear" w:color="auto" w:fill="auto"/>
            <w:vAlign w:val="bottom"/>
            <w:hideMark/>
          </w:tcPr>
          <w:p w14:paraId="69843597" w14:textId="77777777" w:rsidR="00EF6FE7" w:rsidRPr="00EF6FE7" w:rsidRDefault="00EF6FE7" w:rsidP="00EF6FE7">
            <w:pPr>
              <w:spacing w:after="0" w:line="240" w:lineRule="auto"/>
              <w:jc w:val="center"/>
              <w:rPr>
                <w:rFonts w:ascii="Arial" w:eastAsia="Times New Roman" w:hAnsi="Arial" w:cs="Arial"/>
                <w:color w:val="000000"/>
              </w:rPr>
            </w:pPr>
          </w:p>
        </w:tc>
        <w:tc>
          <w:tcPr>
            <w:tcW w:w="581" w:type="dxa"/>
            <w:tcBorders>
              <w:top w:val="nil"/>
              <w:left w:val="nil"/>
              <w:bottom w:val="nil"/>
              <w:right w:val="nil"/>
            </w:tcBorders>
            <w:shd w:val="clear" w:color="auto" w:fill="auto"/>
            <w:noWrap/>
            <w:vAlign w:val="bottom"/>
            <w:hideMark/>
          </w:tcPr>
          <w:p w14:paraId="1008E13D" w14:textId="77777777" w:rsidR="00EF6FE7" w:rsidRPr="00EF6FE7" w:rsidRDefault="00EF6FE7" w:rsidP="00EF6FE7">
            <w:pPr>
              <w:spacing w:after="0" w:line="240" w:lineRule="auto"/>
              <w:rPr>
                <w:rFonts w:ascii="Times New Roman" w:eastAsia="Times New Roman" w:hAnsi="Times New Roman" w:cs="Times New Roman"/>
                <w:sz w:val="20"/>
                <w:szCs w:val="20"/>
              </w:rPr>
            </w:pPr>
          </w:p>
        </w:tc>
        <w:tc>
          <w:tcPr>
            <w:tcW w:w="954" w:type="dxa"/>
            <w:tcBorders>
              <w:top w:val="nil"/>
              <w:left w:val="nil"/>
              <w:bottom w:val="nil"/>
              <w:right w:val="nil"/>
            </w:tcBorders>
            <w:shd w:val="clear" w:color="auto" w:fill="auto"/>
            <w:noWrap/>
            <w:vAlign w:val="bottom"/>
            <w:hideMark/>
          </w:tcPr>
          <w:p w14:paraId="3FB58C8B"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459" w:type="dxa"/>
            <w:tcBorders>
              <w:top w:val="nil"/>
              <w:left w:val="nil"/>
              <w:bottom w:val="nil"/>
              <w:right w:val="nil"/>
            </w:tcBorders>
            <w:shd w:val="clear" w:color="auto" w:fill="auto"/>
            <w:noWrap/>
            <w:vAlign w:val="bottom"/>
            <w:hideMark/>
          </w:tcPr>
          <w:p w14:paraId="32DD90DB"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421" w:type="dxa"/>
            <w:tcBorders>
              <w:top w:val="nil"/>
              <w:left w:val="nil"/>
              <w:bottom w:val="nil"/>
              <w:right w:val="nil"/>
            </w:tcBorders>
            <w:shd w:val="clear" w:color="auto" w:fill="auto"/>
            <w:noWrap/>
            <w:vAlign w:val="bottom"/>
            <w:hideMark/>
          </w:tcPr>
          <w:p w14:paraId="790AEBA9"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806" w:type="dxa"/>
            <w:tcBorders>
              <w:top w:val="nil"/>
              <w:left w:val="nil"/>
              <w:bottom w:val="nil"/>
              <w:right w:val="nil"/>
            </w:tcBorders>
            <w:shd w:val="clear" w:color="auto" w:fill="auto"/>
            <w:noWrap/>
            <w:vAlign w:val="bottom"/>
            <w:hideMark/>
          </w:tcPr>
          <w:p w14:paraId="32FFA4E3"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146560EC"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526" w:type="dxa"/>
            <w:tcBorders>
              <w:top w:val="nil"/>
              <w:left w:val="nil"/>
              <w:bottom w:val="nil"/>
              <w:right w:val="nil"/>
            </w:tcBorders>
            <w:shd w:val="clear" w:color="auto" w:fill="auto"/>
            <w:noWrap/>
            <w:vAlign w:val="bottom"/>
            <w:hideMark/>
          </w:tcPr>
          <w:p w14:paraId="10440A04"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1D40EB7C"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r>
      <w:tr w:rsidR="00EF6FE7" w:rsidRPr="00EF6FE7" w14:paraId="1F896D5A" w14:textId="77777777" w:rsidTr="527D68ED">
        <w:trPr>
          <w:trHeight w:val="300"/>
        </w:trPr>
        <w:tc>
          <w:tcPr>
            <w:tcW w:w="4799" w:type="dxa"/>
            <w:gridSpan w:val="4"/>
            <w:tcBorders>
              <w:top w:val="nil"/>
              <w:left w:val="nil"/>
              <w:bottom w:val="nil"/>
              <w:right w:val="nil"/>
            </w:tcBorders>
            <w:shd w:val="clear" w:color="auto" w:fill="auto"/>
            <w:vAlign w:val="bottom"/>
            <w:hideMark/>
          </w:tcPr>
          <w:p w14:paraId="5720D4C5" w14:textId="77777777" w:rsidR="00EF6FE7" w:rsidRPr="00EF6FE7" w:rsidRDefault="00EF6FE7" w:rsidP="00EF6FE7">
            <w:pPr>
              <w:spacing w:after="0" w:line="240" w:lineRule="auto"/>
              <w:rPr>
                <w:rFonts w:ascii="Arial" w:eastAsia="Times New Roman" w:hAnsi="Arial" w:cs="Arial"/>
                <w:b/>
                <w:bCs/>
                <w:color w:val="000000"/>
              </w:rPr>
            </w:pPr>
            <w:r w:rsidRPr="00EF6FE7">
              <w:rPr>
                <w:rFonts w:ascii="Arial" w:eastAsia="Times New Roman" w:hAnsi="Arial" w:cs="Arial"/>
                <w:b/>
                <w:bCs/>
                <w:color w:val="000000"/>
              </w:rPr>
              <w:t>Complication</w:t>
            </w:r>
          </w:p>
        </w:tc>
        <w:tc>
          <w:tcPr>
            <w:tcW w:w="1421" w:type="dxa"/>
            <w:tcBorders>
              <w:top w:val="nil"/>
              <w:left w:val="nil"/>
              <w:bottom w:val="nil"/>
              <w:right w:val="nil"/>
            </w:tcBorders>
            <w:shd w:val="clear" w:color="auto" w:fill="auto"/>
            <w:noWrap/>
            <w:vAlign w:val="bottom"/>
            <w:hideMark/>
          </w:tcPr>
          <w:p w14:paraId="218F6CEC" w14:textId="77777777" w:rsidR="00EF6FE7" w:rsidRPr="00EF6FE7" w:rsidRDefault="00EF6FE7" w:rsidP="00EF6FE7">
            <w:pPr>
              <w:spacing w:after="0" w:line="240" w:lineRule="auto"/>
              <w:rPr>
                <w:rFonts w:ascii="Arial" w:eastAsia="Times New Roman" w:hAnsi="Arial" w:cs="Arial"/>
                <w:b/>
                <w:bCs/>
                <w:color w:val="000000"/>
              </w:rPr>
            </w:pPr>
          </w:p>
        </w:tc>
        <w:tc>
          <w:tcPr>
            <w:tcW w:w="806" w:type="dxa"/>
            <w:tcBorders>
              <w:top w:val="nil"/>
              <w:left w:val="nil"/>
              <w:bottom w:val="nil"/>
              <w:right w:val="nil"/>
            </w:tcBorders>
            <w:shd w:val="clear" w:color="auto" w:fill="auto"/>
            <w:noWrap/>
            <w:vAlign w:val="bottom"/>
            <w:hideMark/>
          </w:tcPr>
          <w:p w14:paraId="16526E08"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7353E9A4"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526" w:type="dxa"/>
            <w:tcBorders>
              <w:top w:val="nil"/>
              <w:left w:val="nil"/>
              <w:bottom w:val="nil"/>
              <w:right w:val="nil"/>
            </w:tcBorders>
            <w:shd w:val="clear" w:color="auto" w:fill="auto"/>
            <w:noWrap/>
            <w:vAlign w:val="bottom"/>
            <w:hideMark/>
          </w:tcPr>
          <w:p w14:paraId="75373661"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622E268A"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r>
      <w:tr w:rsidR="00EF6FE7" w:rsidRPr="00EF6FE7" w14:paraId="335579B2" w14:textId="77777777" w:rsidTr="527D68ED">
        <w:trPr>
          <w:trHeight w:val="300"/>
        </w:trPr>
        <w:tc>
          <w:tcPr>
            <w:tcW w:w="2805" w:type="dxa"/>
            <w:tcBorders>
              <w:top w:val="nil"/>
              <w:left w:val="nil"/>
              <w:bottom w:val="nil"/>
              <w:right w:val="nil"/>
            </w:tcBorders>
            <w:shd w:val="clear" w:color="auto" w:fill="auto"/>
            <w:vAlign w:val="bottom"/>
            <w:hideMark/>
          </w:tcPr>
          <w:p w14:paraId="7634DAC7"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Peripheral Neuropathy</w:t>
            </w:r>
          </w:p>
        </w:tc>
        <w:tc>
          <w:tcPr>
            <w:tcW w:w="581" w:type="dxa"/>
            <w:tcBorders>
              <w:top w:val="nil"/>
              <w:left w:val="nil"/>
              <w:bottom w:val="nil"/>
              <w:right w:val="nil"/>
            </w:tcBorders>
            <w:shd w:val="clear" w:color="auto" w:fill="auto"/>
            <w:noWrap/>
            <w:vAlign w:val="bottom"/>
            <w:hideMark/>
          </w:tcPr>
          <w:p w14:paraId="64B9F043" w14:textId="77777777" w:rsidR="00EF6FE7" w:rsidRPr="00EF6FE7" w:rsidRDefault="00EF6FE7" w:rsidP="00EF6FE7">
            <w:pPr>
              <w:spacing w:after="0" w:line="240" w:lineRule="auto"/>
              <w:rPr>
                <w:rFonts w:ascii="Arial" w:eastAsia="Times New Roman" w:hAnsi="Arial" w:cs="Arial"/>
                <w:color w:val="000000"/>
              </w:rPr>
            </w:pPr>
          </w:p>
        </w:tc>
        <w:tc>
          <w:tcPr>
            <w:tcW w:w="954" w:type="dxa"/>
            <w:tcBorders>
              <w:top w:val="nil"/>
              <w:left w:val="nil"/>
              <w:bottom w:val="nil"/>
              <w:right w:val="nil"/>
            </w:tcBorders>
            <w:shd w:val="clear" w:color="auto" w:fill="auto"/>
            <w:noWrap/>
            <w:vAlign w:val="bottom"/>
            <w:hideMark/>
          </w:tcPr>
          <w:p w14:paraId="4C4330CD"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459" w:type="dxa"/>
            <w:tcBorders>
              <w:top w:val="nil"/>
              <w:left w:val="nil"/>
              <w:bottom w:val="nil"/>
              <w:right w:val="nil"/>
            </w:tcBorders>
            <w:shd w:val="clear" w:color="auto" w:fill="auto"/>
            <w:noWrap/>
            <w:vAlign w:val="bottom"/>
            <w:hideMark/>
          </w:tcPr>
          <w:p w14:paraId="48B408F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25.4</w:t>
            </w:r>
          </w:p>
        </w:tc>
        <w:tc>
          <w:tcPr>
            <w:tcW w:w="1421" w:type="dxa"/>
            <w:tcBorders>
              <w:top w:val="nil"/>
              <w:left w:val="nil"/>
              <w:bottom w:val="nil"/>
              <w:right w:val="nil"/>
            </w:tcBorders>
            <w:shd w:val="clear" w:color="auto" w:fill="auto"/>
            <w:noWrap/>
            <w:vAlign w:val="bottom"/>
            <w:hideMark/>
          </w:tcPr>
          <w:p w14:paraId="3DC95D3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806" w:type="dxa"/>
            <w:tcBorders>
              <w:top w:val="nil"/>
              <w:left w:val="nil"/>
              <w:bottom w:val="nil"/>
              <w:right w:val="nil"/>
            </w:tcBorders>
            <w:shd w:val="clear" w:color="auto" w:fill="auto"/>
            <w:noWrap/>
            <w:vAlign w:val="bottom"/>
            <w:hideMark/>
          </w:tcPr>
          <w:p w14:paraId="710A3DF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12.2</w:t>
            </w:r>
          </w:p>
        </w:tc>
        <w:tc>
          <w:tcPr>
            <w:tcW w:w="1094" w:type="dxa"/>
            <w:tcBorders>
              <w:top w:val="nil"/>
              <w:left w:val="nil"/>
              <w:bottom w:val="nil"/>
              <w:right w:val="nil"/>
            </w:tcBorders>
            <w:shd w:val="clear" w:color="auto" w:fill="auto"/>
            <w:noWrap/>
            <w:vAlign w:val="bottom"/>
            <w:hideMark/>
          </w:tcPr>
          <w:p w14:paraId="30F7A93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282341E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7.9</w:t>
            </w:r>
          </w:p>
        </w:tc>
        <w:tc>
          <w:tcPr>
            <w:tcW w:w="1094" w:type="dxa"/>
            <w:tcBorders>
              <w:top w:val="nil"/>
              <w:left w:val="nil"/>
              <w:bottom w:val="nil"/>
              <w:right w:val="nil"/>
            </w:tcBorders>
            <w:shd w:val="clear" w:color="auto" w:fill="auto"/>
            <w:noWrap/>
            <w:vAlign w:val="bottom"/>
            <w:hideMark/>
          </w:tcPr>
          <w:p w14:paraId="6BA4FB9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042F941C" w14:textId="77777777" w:rsidTr="527D68ED">
        <w:trPr>
          <w:trHeight w:val="300"/>
        </w:trPr>
        <w:tc>
          <w:tcPr>
            <w:tcW w:w="2805" w:type="dxa"/>
            <w:tcBorders>
              <w:top w:val="nil"/>
              <w:left w:val="nil"/>
              <w:bottom w:val="nil"/>
              <w:right w:val="nil"/>
            </w:tcBorders>
            <w:shd w:val="clear" w:color="auto" w:fill="auto"/>
            <w:vAlign w:val="bottom"/>
            <w:hideMark/>
          </w:tcPr>
          <w:p w14:paraId="712A7C66"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Autonomic Neuropathy</w:t>
            </w:r>
          </w:p>
        </w:tc>
        <w:tc>
          <w:tcPr>
            <w:tcW w:w="581" w:type="dxa"/>
            <w:tcBorders>
              <w:top w:val="nil"/>
              <w:left w:val="nil"/>
              <w:bottom w:val="nil"/>
              <w:right w:val="nil"/>
            </w:tcBorders>
            <w:shd w:val="clear" w:color="auto" w:fill="auto"/>
            <w:noWrap/>
            <w:vAlign w:val="bottom"/>
            <w:hideMark/>
          </w:tcPr>
          <w:p w14:paraId="05F353F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25.4</w:t>
            </w:r>
          </w:p>
        </w:tc>
        <w:tc>
          <w:tcPr>
            <w:tcW w:w="954" w:type="dxa"/>
            <w:tcBorders>
              <w:top w:val="nil"/>
              <w:left w:val="nil"/>
              <w:bottom w:val="nil"/>
              <w:right w:val="nil"/>
            </w:tcBorders>
            <w:shd w:val="clear" w:color="auto" w:fill="auto"/>
            <w:noWrap/>
            <w:vAlign w:val="bottom"/>
            <w:hideMark/>
          </w:tcPr>
          <w:p w14:paraId="62E9B8F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&lt;0.0001</w:t>
            </w:r>
          </w:p>
        </w:tc>
        <w:tc>
          <w:tcPr>
            <w:tcW w:w="459" w:type="dxa"/>
            <w:tcBorders>
              <w:top w:val="nil"/>
              <w:left w:val="nil"/>
              <w:bottom w:val="nil"/>
              <w:right w:val="nil"/>
            </w:tcBorders>
            <w:shd w:val="clear" w:color="auto" w:fill="auto"/>
            <w:noWrap/>
            <w:vAlign w:val="bottom"/>
            <w:hideMark/>
          </w:tcPr>
          <w:p w14:paraId="3B6AEF4B" w14:textId="77777777" w:rsidR="00EF6FE7" w:rsidRPr="00EF6FE7" w:rsidRDefault="00EF6FE7" w:rsidP="00EF6FE7">
            <w:pPr>
              <w:spacing w:after="0" w:line="240" w:lineRule="auto"/>
              <w:jc w:val="center"/>
              <w:rPr>
                <w:rFonts w:ascii="Arial" w:eastAsia="Times New Roman" w:hAnsi="Arial" w:cs="Arial"/>
                <w:color w:val="000000"/>
              </w:rPr>
            </w:pPr>
          </w:p>
        </w:tc>
        <w:tc>
          <w:tcPr>
            <w:tcW w:w="1421" w:type="dxa"/>
            <w:tcBorders>
              <w:top w:val="nil"/>
              <w:left w:val="nil"/>
              <w:bottom w:val="nil"/>
              <w:right w:val="nil"/>
            </w:tcBorders>
            <w:shd w:val="clear" w:color="auto" w:fill="auto"/>
            <w:noWrap/>
            <w:vAlign w:val="bottom"/>
            <w:hideMark/>
          </w:tcPr>
          <w:p w14:paraId="106AF63A"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806" w:type="dxa"/>
            <w:tcBorders>
              <w:top w:val="nil"/>
              <w:left w:val="nil"/>
              <w:bottom w:val="nil"/>
              <w:right w:val="nil"/>
            </w:tcBorders>
            <w:shd w:val="clear" w:color="auto" w:fill="auto"/>
            <w:noWrap/>
            <w:vAlign w:val="bottom"/>
            <w:hideMark/>
          </w:tcPr>
          <w:p w14:paraId="7274CAB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9.3</w:t>
            </w:r>
          </w:p>
        </w:tc>
        <w:tc>
          <w:tcPr>
            <w:tcW w:w="1094" w:type="dxa"/>
            <w:tcBorders>
              <w:top w:val="nil"/>
              <w:left w:val="nil"/>
              <w:bottom w:val="nil"/>
              <w:right w:val="nil"/>
            </w:tcBorders>
            <w:shd w:val="clear" w:color="auto" w:fill="auto"/>
            <w:noWrap/>
            <w:vAlign w:val="bottom"/>
            <w:hideMark/>
          </w:tcPr>
          <w:p w14:paraId="0591987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3D91BEF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6.0</w:t>
            </w:r>
          </w:p>
        </w:tc>
        <w:tc>
          <w:tcPr>
            <w:tcW w:w="1094" w:type="dxa"/>
            <w:tcBorders>
              <w:top w:val="nil"/>
              <w:left w:val="nil"/>
              <w:bottom w:val="nil"/>
              <w:right w:val="nil"/>
            </w:tcBorders>
            <w:shd w:val="clear" w:color="auto" w:fill="auto"/>
            <w:noWrap/>
            <w:vAlign w:val="bottom"/>
            <w:hideMark/>
          </w:tcPr>
          <w:p w14:paraId="1B576E4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2BDC0FEE" w14:textId="77777777" w:rsidTr="527D68ED">
        <w:trPr>
          <w:trHeight w:val="300"/>
        </w:trPr>
        <w:tc>
          <w:tcPr>
            <w:tcW w:w="2805" w:type="dxa"/>
            <w:tcBorders>
              <w:top w:val="nil"/>
              <w:left w:val="nil"/>
              <w:bottom w:val="nil"/>
              <w:right w:val="nil"/>
            </w:tcBorders>
            <w:shd w:val="clear" w:color="auto" w:fill="auto"/>
            <w:vAlign w:val="bottom"/>
            <w:hideMark/>
          </w:tcPr>
          <w:p w14:paraId="3051AD9F"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Retinopathy</w:t>
            </w:r>
          </w:p>
        </w:tc>
        <w:tc>
          <w:tcPr>
            <w:tcW w:w="581" w:type="dxa"/>
            <w:tcBorders>
              <w:top w:val="nil"/>
              <w:left w:val="nil"/>
              <w:bottom w:val="nil"/>
              <w:right w:val="nil"/>
            </w:tcBorders>
            <w:shd w:val="clear" w:color="auto" w:fill="auto"/>
            <w:noWrap/>
            <w:vAlign w:val="bottom"/>
            <w:hideMark/>
          </w:tcPr>
          <w:p w14:paraId="487E701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12.2</w:t>
            </w:r>
          </w:p>
        </w:tc>
        <w:tc>
          <w:tcPr>
            <w:tcW w:w="954" w:type="dxa"/>
            <w:tcBorders>
              <w:top w:val="nil"/>
              <w:left w:val="nil"/>
              <w:bottom w:val="nil"/>
              <w:right w:val="nil"/>
            </w:tcBorders>
            <w:shd w:val="clear" w:color="auto" w:fill="auto"/>
            <w:noWrap/>
            <w:vAlign w:val="bottom"/>
            <w:hideMark/>
          </w:tcPr>
          <w:p w14:paraId="35A03A6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&lt;0.0001</w:t>
            </w:r>
          </w:p>
        </w:tc>
        <w:tc>
          <w:tcPr>
            <w:tcW w:w="459" w:type="dxa"/>
            <w:tcBorders>
              <w:top w:val="nil"/>
              <w:left w:val="nil"/>
              <w:bottom w:val="nil"/>
              <w:right w:val="nil"/>
            </w:tcBorders>
            <w:shd w:val="clear" w:color="auto" w:fill="auto"/>
            <w:noWrap/>
            <w:vAlign w:val="bottom"/>
            <w:hideMark/>
          </w:tcPr>
          <w:p w14:paraId="5EEDD69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9.3</w:t>
            </w:r>
          </w:p>
        </w:tc>
        <w:tc>
          <w:tcPr>
            <w:tcW w:w="1421" w:type="dxa"/>
            <w:tcBorders>
              <w:top w:val="nil"/>
              <w:left w:val="nil"/>
              <w:bottom w:val="nil"/>
              <w:right w:val="nil"/>
            </w:tcBorders>
            <w:shd w:val="clear" w:color="auto" w:fill="auto"/>
            <w:noWrap/>
            <w:vAlign w:val="bottom"/>
            <w:hideMark/>
          </w:tcPr>
          <w:p w14:paraId="654E2FC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806" w:type="dxa"/>
            <w:tcBorders>
              <w:top w:val="nil"/>
              <w:left w:val="nil"/>
              <w:bottom w:val="nil"/>
              <w:right w:val="nil"/>
            </w:tcBorders>
            <w:shd w:val="clear" w:color="auto" w:fill="auto"/>
            <w:noWrap/>
            <w:vAlign w:val="bottom"/>
            <w:hideMark/>
          </w:tcPr>
          <w:p w14:paraId="038BC5BB" w14:textId="77777777" w:rsidR="00EF6FE7" w:rsidRPr="00EF6FE7" w:rsidRDefault="00EF6FE7" w:rsidP="00EF6FE7">
            <w:pPr>
              <w:spacing w:after="0" w:line="240" w:lineRule="auto"/>
              <w:jc w:val="center"/>
              <w:rPr>
                <w:rFonts w:ascii="Arial" w:eastAsia="Times New Roman" w:hAnsi="Arial" w:cs="Arial"/>
                <w:color w:val="000000"/>
              </w:rPr>
            </w:pPr>
          </w:p>
        </w:tc>
        <w:tc>
          <w:tcPr>
            <w:tcW w:w="1094" w:type="dxa"/>
            <w:tcBorders>
              <w:top w:val="nil"/>
              <w:left w:val="nil"/>
              <w:bottom w:val="nil"/>
              <w:right w:val="nil"/>
            </w:tcBorders>
            <w:shd w:val="clear" w:color="auto" w:fill="auto"/>
            <w:noWrap/>
            <w:vAlign w:val="bottom"/>
            <w:hideMark/>
          </w:tcPr>
          <w:p w14:paraId="242D41A5"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526" w:type="dxa"/>
            <w:tcBorders>
              <w:top w:val="nil"/>
              <w:left w:val="nil"/>
              <w:bottom w:val="nil"/>
              <w:right w:val="nil"/>
            </w:tcBorders>
            <w:shd w:val="clear" w:color="auto" w:fill="auto"/>
            <w:noWrap/>
            <w:vAlign w:val="bottom"/>
            <w:hideMark/>
          </w:tcPr>
          <w:p w14:paraId="773C1EF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13.7</w:t>
            </w:r>
          </w:p>
        </w:tc>
        <w:tc>
          <w:tcPr>
            <w:tcW w:w="1094" w:type="dxa"/>
            <w:tcBorders>
              <w:top w:val="nil"/>
              <w:left w:val="nil"/>
              <w:bottom w:val="nil"/>
              <w:right w:val="nil"/>
            </w:tcBorders>
            <w:shd w:val="clear" w:color="auto" w:fill="auto"/>
            <w:noWrap/>
            <w:vAlign w:val="bottom"/>
            <w:hideMark/>
          </w:tcPr>
          <w:p w14:paraId="587C191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16D396EB" w14:textId="77777777" w:rsidTr="527D68ED">
        <w:trPr>
          <w:trHeight w:val="300"/>
        </w:trPr>
        <w:tc>
          <w:tcPr>
            <w:tcW w:w="2805" w:type="dxa"/>
            <w:tcBorders>
              <w:top w:val="nil"/>
              <w:left w:val="nil"/>
              <w:bottom w:val="nil"/>
              <w:right w:val="nil"/>
            </w:tcBorders>
            <w:shd w:val="clear" w:color="auto" w:fill="auto"/>
            <w:vAlign w:val="bottom"/>
            <w:hideMark/>
          </w:tcPr>
          <w:p w14:paraId="345BDF40"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Nephropathy</w:t>
            </w:r>
          </w:p>
        </w:tc>
        <w:tc>
          <w:tcPr>
            <w:tcW w:w="581" w:type="dxa"/>
            <w:tcBorders>
              <w:top w:val="nil"/>
              <w:left w:val="nil"/>
              <w:bottom w:val="nil"/>
              <w:right w:val="nil"/>
            </w:tcBorders>
            <w:shd w:val="clear" w:color="auto" w:fill="auto"/>
            <w:noWrap/>
            <w:vAlign w:val="bottom"/>
            <w:hideMark/>
          </w:tcPr>
          <w:p w14:paraId="4390602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7.9</w:t>
            </w:r>
          </w:p>
        </w:tc>
        <w:tc>
          <w:tcPr>
            <w:tcW w:w="954" w:type="dxa"/>
            <w:tcBorders>
              <w:top w:val="nil"/>
              <w:left w:val="nil"/>
              <w:bottom w:val="nil"/>
              <w:right w:val="nil"/>
            </w:tcBorders>
            <w:shd w:val="clear" w:color="auto" w:fill="auto"/>
            <w:noWrap/>
            <w:vAlign w:val="bottom"/>
            <w:hideMark/>
          </w:tcPr>
          <w:p w14:paraId="14C5CA6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&lt;0.0001</w:t>
            </w:r>
          </w:p>
        </w:tc>
        <w:tc>
          <w:tcPr>
            <w:tcW w:w="459" w:type="dxa"/>
            <w:tcBorders>
              <w:top w:val="nil"/>
              <w:left w:val="nil"/>
              <w:bottom w:val="nil"/>
              <w:right w:val="nil"/>
            </w:tcBorders>
            <w:shd w:val="clear" w:color="auto" w:fill="auto"/>
            <w:noWrap/>
            <w:vAlign w:val="bottom"/>
            <w:hideMark/>
          </w:tcPr>
          <w:p w14:paraId="02F3A70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6.0</w:t>
            </w:r>
          </w:p>
        </w:tc>
        <w:tc>
          <w:tcPr>
            <w:tcW w:w="1421" w:type="dxa"/>
            <w:tcBorders>
              <w:top w:val="nil"/>
              <w:left w:val="nil"/>
              <w:bottom w:val="nil"/>
              <w:right w:val="nil"/>
            </w:tcBorders>
            <w:shd w:val="clear" w:color="auto" w:fill="auto"/>
            <w:noWrap/>
            <w:vAlign w:val="bottom"/>
            <w:hideMark/>
          </w:tcPr>
          <w:p w14:paraId="585B221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806" w:type="dxa"/>
            <w:tcBorders>
              <w:top w:val="nil"/>
              <w:left w:val="nil"/>
              <w:bottom w:val="nil"/>
              <w:right w:val="nil"/>
            </w:tcBorders>
            <w:shd w:val="clear" w:color="auto" w:fill="auto"/>
            <w:noWrap/>
            <w:vAlign w:val="bottom"/>
            <w:hideMark/>
          </w:tcPr>
          <w:p w14:paraId="3B388E5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13.7</w:t>
            </w:r>
          </w:p>
        </w:tc>
        <w:tc>
          <w:tcPr>
            <w:tcW w:w="1094" w:type="dxa"/>
            <w:tcBorders>
              <w:top w:val="nil"/>
              <w:left w:val="nil"/>
              <w:bottom w:val="nil"/>
              <w:right w:val="nil"/>
            </w:tcBorders>
            <w:shd w:val="clear" w:color="auto" w:fill="auto"/>
            <w:noWrap/>
            <w:vAlign w:val="bottom"/>
            <w:hideMark/>
          </w:tcPr>
          <w:p w14:paraId="03B8E43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6716DDB3" w14:textId="77777777" w:rsidR="00EF6FE7" w:rsidRPr="00EF6FE7" w:rsidRDefault="00EF6FE7" w:rsidP="00EF6FE7">
            <w:pPr>
              <w:spacing w:after="0" w:line="240" w:lineRule="auto"/>
              <w:jc w:val="center"/>
              <w:rPr>
                <w:rFonts w:ascii="Arial" w:eastAsia="Times New Roman" w:hAnsi="Arial" w:cs="Arial"/>
                <w:color w:val="000000"/>
              </w:rPr>
            </w:pPr>
          </w:p>
        </w:tc>
        <w:tc>
          <w:tcPr>
            <w:tcW w:w="1094" w:type="dxa"/>
            <w:tcBorders>
              <w:top w:val="nil"/>
              <w:left w:val="nil"/>
              <w:bottom w:val="nil"/>
              <w:right w:val="nil"/>
            </w:tcBorders>
            <w:shd w:val="clear" w:color="auto" w:fill="auto"/>
            <w:noWrap/>
            <w:vAlign w:val="bottom"/>
            <w:hideMark/>
          </w:tcPr>
          <w:p w14:paraId="73441B2E"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r>
      <w:tr w:rsidR="00EF6FE7" w:rsidRPr="00EF6FE7" w14:paraId="038FA684" w14:textId="77777777" w:rsidTr="527D68ED">
        <w:trPr>
          <w:trHeight w:val="300"/>
        </w:trPr>
        <w:tc>
          <w:tcPr>
            <w:tcW w:w="2805" w:type="dxa"/>
            <w:tcBorders>
              <w:top w:val="nil"/>
              <w:left w:val="nil"/>
              <w:bottom w:val="nil"/>
              <w:right w:val="nil"/>
            </w:tcBorders>
            <w:shd w:val="clear" w:color="auto" w:fill="auto"/>
            <w:vAlign w:val="bottom"/>
            <w:hideMark/>
          </w:tcPr>
          <w:p w14:paraId="4E517BBA"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Blindness</w:t>
            </w:r>
          </w:p>
        </w:tc>
        <w:tc>
          <w:tcPr>
            <w:tcW w:w="581" w:type="dxa"/>
            <w:tcBorders>
              <w:top w:val="nil"/>
              <w:left w:val="nil"/>
              <w:bottom w:val="nil"/>
              <w:right w:val="nil"/>
            </w:tcBorders>
            <w:shd w:val="clear" w:color="auto" w:fill="auto"/>
            <w:noWrap/>
            <w:vAlign w:val="bottom"/>
            <w:hideMark/>
          </w:tcPr>
          <w:p w14:paraId="27047DE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6.6</w:t>
            </w:r>
          </w:p>
        </w:tc>
        <w:tc>
          <w:tcPr>
            <w:tcW w:w="954" w:type="dxa"/>
            <w:tcBorders>
              <w:top w:val="nil"/>
              <w:left w:val="nil"/>
              <w:bottom w:val="nil"/>
              <w:right w:val="nil"/>
            </w:tcBorders>
            <w:shd w:val="clear" w:color="auto" w:fill="auto"/>
            <w:noWrap/>
            <w:vAlign w:val="bottom"/>
            <w:hideMark/>
          </w:tcPr>
          <w:p w14:paraId="725F50B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&lt;0.0001</w:t>
            </w:r>
          </w:p>
        </w:tc>
        <w:tc>
          <w:tcPr>
            <w:tcW w:w="459" w:type="dxa"/>
            <w:tcBorders>
              <w:top w:val="nil"/>
              <w:left w:val="nil"/>
              <w:bottom w:val="nil"/>
              <w:right w:val="nil"/>
            </w:tcBorders>
            <w:shd w:val="clear" w:color="auto" w:fill="auto"/>
            <w:noWrap/>
            <w:vAlign w:val="bottom"/>
            <w:hideMark/>
          </w:tcPr>
          <w:p w14:paraId="4DA7C2E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5.6</w:t>
            </w:r>
          </w:p>
        </w:tc>
        <w:tc>
          <w:tcPr>
            <w:tcW w:w="1421" w:type="dxa"/>
            <w:tcBorders>
              <w:top w:val="nil"/>
              <w:left w:val="nil"/>
              <w:bottom w:val="nil"/>
              <w:right w:val="nil"/>
            </w:tcBorders>
            <w:shd w:val="clear" w:color="auto" w:fill="auto"/>
            <w:noWrap/>
            <w:vAlign w:val="bottom"/>
            <w:hideMark/>
          </w:tcPr>
          <w:p w14:paraId="37EE37D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0.00008</w:t>
            </w:r>
          </w:p>
        </w:tc>
        <w:tc>
          <w:tcPr>
            <w:tcW w:w="806" w:type="dxa"/>
            <w:tcBorders>
              <w:top w:val="nil"/>
              <w:left w:val="nil"/>
              <w:bottom w:val="nil"/>
              <w:right w:val="nil"/>
            </w:tcBorders>
            <w:shd w:val="clear" w:color="auto" w:fill="auto"/>
            <w:noWrap/>
            <w:vAlign w:val="bottom"/>
            <w:hideMark/>
          </w:tcPr>
          <w:p w14:paraId="48E13E5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286.0</w:t>
            </w:r>
          </w:p>
        </w:tc>
        <w:tc>
          <w:tcPr>
            <w:tcW w:w="1094" w:type="dxa"/>
            <w:tcBorders>
              <w:top w:val="nil"/>
              <w:left w:val="nil"/>
              <w:bottom w:val="nil"/>
              <w:right w:val="nil"/>
            </w:tcBorders>
            <w:shd w:val="clear" w:color="auto" w:fill="auto"/>
            <w:noWrap/>
            <w:vAlign w:val="bottom"/>
            <w:hideMark/>
          </w:tcPr>
          <w:p w14:paraId="0420BC5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76E6F6D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19.1</w:t>
            </w:r>
          </w:p>
        </w:tc>
        <w:tc>
          <w:tcPr>
            <w:tcW w:w="1094" w:type="dxa"/>
            <w:tcBorders>
              <w:top w:val="nil"/>
              <w:left w:val="nil"/>
              <w:bottom w:val="nil"/>
              <w:right w:val="nil"/>
            </w:tcBorders>
            <w:shd w:val="clear" w:color="auto" w:fill="auto"/>
            <w:noWrap/>
            <w:vAlign w:val="bottom"/>
            <w:hideMark/>
          </w:tcPr>
          <w:p w14:paraId="159801F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4ABFC274" w14:textId="77777777" w:rsidTr="527D68ED">
        <w:trPr>
          <w:trHeight w:val="300"/>
        </w:trPr>
        <w:tc>
          <w:tcPr>
            <w:tcW w:w="2805" w:type="dxa"/>
            <w:tcBorders>
              <w:top w:val="nil"/>
              <w:left w:val="nil"/>
              <w:bottom w:val="nil"/>
              <w:right w:val="nil"/>
            </w:tcBorders>
            <w:shd w:val="clear" w:color="auto" w:fill="auto"/>
            <w:vAlign w:val="bottom"/>
            <w:hideMark/>
          </w:tcPr>
          <w:p w14:paraId="38F3C442"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Photocoagulation</w:t>
            </w:r>
          </w:p>
        </w:tc>
        <w:tc>
          <w:tcPr>
            <w:tcW w:w="581" w:type="dxa"/>
            <w:tcBorders>
              <w:top w:val="nil"/>
              <w:left w:val="nil"/>
              <w:bottom w:val="nil"/>
              <w:right w:val="nil"/>
            </w:tcBorders>
            <w:shd w:val="clear" w:color="auto" w:fill="auto"/>
            <w:noWrap/>
            <w:vAlign w:val="bottom"/>
            <w:hideMark/>
          </w:tcPr>
          <w:p w14:paraId="7ABCFB8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10.5</w:t>
            </w:r>
          </w:p>
        </w:tc>
        <w:tc>
          <w:tcPr>
            <w:tcW w:w="954" w:type="dxa"/>
            <w:tcBorders>
              <w:top w:val="nil"/>
              <w:left w:val="nil"/>
              <w:bottom w:val="nil"/>
              <w:right w:val="nil"/>
            </w:tcBorders>
            <w:shd w:val="clear" w:color="auto" w:fill="auto"/>
            <w:noWrap/>
            <w:vAlign w:val="bottom"/>
            <w:hideMark/>
          </w:tcPr>
          <w:p w14:paraId="3F0B5FC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&lt;0.0001</w:t>
            </w:r>
          </w:p>
        </w:tc>
        <w:tc>
          <w:tcPr>
            <w:tcW w:w="459" w:type="dxa"/>
            <w:tcBorders>
              <w:top w:val="nil"/>
              <w:left w:val="nil"/>
              <w:bottom w:val="nil"/>
              <w:right w:val="nil"/>
            </w:tcBorders>
            <w:shd w:val="clear" w:color="auto" w:fill="auto"/>
            <w:noWrap/>
            <w:vAlign w:val="bottom"/>
            <w:hideMark/>
          </w:tcPr>
          <w:p w14:paraId="32667CC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8.1</w:t>
            </w:r>
          </w:p>
        </w:tc>
        <w:tc>
          <w:tcPr>
            <w:tcW w:w="1421" w:type="dxa"/>
            <w:tcBorders>
              <w:top w:val="nil"/>
              <w:left w:val="nil"/>
              <w:bottom w:val="nil"/>
              <w:right w:val="nil"/>
            </w:tcBorders>
            <w:shd w:val="clear" w:color="auto" w:fill="auto"/>
            <w:noWrap/>
            <w:vAlign w:val="bottom"/>
            <w:hideMark/>
          </w:tcPr>
          <w:p w14:paraId="20CCF70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806" w:type="dxa"/>
            <w:tcBorders>
              <w:top w:val="nil"/>
              <w:left w:val="nil"/>
              <w:bottom w:val="nil"/>
              <w:right w:val="nil"/>
            </w:tcBorders>
            <w:shd w:val="clear" w:color="auto" w:fill="auto"/>
            <w:noWrap/>
            <w:vAlign w:val="bottom"/>
            <w:hideMark/>
          </w:tcPr>
          <w:p w14:paraId="722E2F4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1492.5</w:t>
            </w:r>
          </w:p>
        </w:tc>
        <w:tc>
          <w:tcPr>
            <w:tcW w:w="1094" w:type="dxa"/>
            <w:tcBorders>
              <w:top w:val="nil"/>
              <w:left w:val="nil"/>
              <w:bottom w:val="nil"/>
              <w:right w:val="nil"/>
            </w:tcBorders>
            <w:shd w:val="clear" w:color="auto" w:fill="auto"/>
            <w:noWrap/>
            <w:vAlign w:val="bottom"/>
            <w:hideMark/>
          </w:tcPr>
          <w:p w14:paraId="70D9495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5ADF09B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14.5</w:t>
            </w:r>
          </w:p>
        </w:tc>
        <w:tc>
          <w:tcPr>
            <w:tcW w:w="1094" w:type="dxa"/>
            <w:tcBorders>
              <w:top w:val="nil"/>
              <w:left w:val="nil"/>
              <w:bottom w:val="nil"/>
              <w:right w:val="nil"/>
            </w:tcBorders>
            <w:shd w:val="clear" w:color="auto" w:fill="auto"/>
            <w:noWrap/>
            <w:vAlign w:val="bottom"/>
            <w:hideMark/>
          </w:tcPr>
          <w:p w14:paraId="398552A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519A7C29" w14:textId="77777777" w:rsidTr="527D68ED">
        <w:trPr>
          <w:trHeight w:val="300"/>
        </w:trPr>
        <w:tc>
          <w:tcPr>
            <w:tcW w:w="2805" w:type="dxa"/>
            <w:tcBorders>
              <w:top w:val="nil"/>
              <w:left w:val="nil"/>
              <w:bottom w:val="nil"/>
              <w:right w:val="nil"/>
            </w:tcBorders>
            <w:shd w:val="clear" w:color="auto" w:fill="auto"/>
            <w:vAlign w:val="bottom"/>
            <w:hideMark/>
          </w:tcPr>
          <w:p w14:paraId="3993BF6C"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Amputation</w:t>
            </w:r>
          </w:p>
        </w:tc>
        <w:tc>
          <w:tcPr>
            <w:tcW w:w="581" w:type="dxa"/>
            <w:tcBorders>
              <w:top w:val="nil"/>
              <w:left w:val="nil"/>
              <w:bottom w:val="nil"/>
              <w:right w:val="nil"/>
            </w:tcBorders>
            <w:shd w:val="clear" w:color="auto" w:fill="auto"/>
            <w:noWrap/>
            <w:vAlign w:val="bottom"/>
            <w:hideMark/>
          </w:tcPr>
          <w:p w14:paraId="74235F8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36.2</w:t>
            </w:r>
          </w:p>
        </w:tc>
        <w:tc>
          <w:tcPr>
            <w:tcW w:w="954" w:type="dxa"/>
            <w:tcBorders>
              <w:top w:val="nil"/>
              <w:left w:val="nil"/>
              <w:bottom w:val="nil"/>
              <w:right w:val="nil"/>
            </w:tcBorders>
            <w:shd w:val="clear" w:color="auto" w:fill="auto"/>
            <w:noWrap/>
            <w:vAlign w:val="bottom"/>
            <w:hideMark/>
          </w:tcPr>
          <w:p w14:paraId="0C15DC2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&lt;0.0001</w:t>
            </w:r>
          </w:p>
        </w:tc>
        <w:tc>
          <w:tcPr>
            <w:tcW w:w="459" w:type="dxa"/>
            <w:tcBorders>
              <w:top w:val="nil"/>
              <w:left w:val="nil"/>
              <w:bottom w:val="nil"/>
              <w:right w:val="nil"/>
            </w:tcBorders>
            <w:shd w:val="clear" w:color="auto" w:fill="auto"/>
            <w:noWrap/>
            <w:vAlign w:val="bottom"/>
            <w:hideMark/>
          </w:tcPr>
          <w:p w14:paraId="3DAC5B2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11.4</w:t>
            </w:r>
          </w:p>
        </w:tc>
        <w:tc>
          <w:tcPr>
            <w:tcW w:w="1421" w:type="dxa"/>
            <w:tcBorders>
              <w:top w:val="nil"/>
              <w:left w:val="nil"/>
              <w:bottom w:val="nil"/>
              <w:right w:val="nil"/>
            </w:tcBorders>
            <w:shd w:val="clear" w:color="auto" w:fill="auto"/>
            <w:noWrap/>
            <w:vAlign w:val="bottom"/>
            <w:hideMark/>
          </w:tcPr>
          <w:p w14:paraId="1830BDF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806" w:type="dxa"/>
            <w:tcBorders>
              <w:top w:val="nil"/>
              <w:left w:val="nil"/>
              <w:bottom w:val="nil"/>
              <w:right w:val="nil"/>
            </w:tcBorders>
            <w:shd w:val="clear" w:color="auto" w:fill="auto"/>
            <w:noWrap/>
            <w:vAlign w:val="bottom"/>
            <w:hideMark/>
          </w:tcPr>
          <w:p w14:paraId="20F51A7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19.6</w:t>
            </w:r>
          </w:p>
        </w:tc>
        <w:tc>
          <w:tcPr>
            <w:tcW w:w="1094" w:type="dxa"/>
            <w:tcBorders>
              <w:top w:val="nil"/>
              <w:left w:val="nil"/>
              <w:bottom w:val="nil"/>
              <w:right w:val="nil"/>
            </w:tcBorders>
            <w:shd w:val="clear" w:color="auto" w:fill="auto"/>
            <w:noWrap/>
            <w:vAlign w:val="bottom"/>
            <w:hideMark/>
          </w:tcPr>
          <w:p w14:paraId="7605A16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510E83A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6.1</w:t>
            </w:r>
          </w:p>
        </w:tc>
        <w:tc>
          <w:tcPr>
            <w:tcW w:w="1094" w:type="dxa"/>
            <w:tcBorders>
              <w:top w:val="nil"/>
              <w:left w:val="nil"/>
              <w:bottom w:val="nil"/>
              <w:right w:val="nil"/>
            </w:tcBorders>
            <w:shd w:val="clear" w:color="auto" w:fill="auto"/>
            <w:noWrap/>
            <w:vAlign w:val="bottom"/>
            <w:hideMark/>
          </w:tcPr>
          <w:p w14:paraId="34DE5CC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7FE2DCED" w14:textId="77777777" w:rsidTr="527D68ED">
        <w:trPr>
          <w:trHeight w:val="300"/>
        </w:trPr>
        <w:tc>
          <w:tcPr>
            <w:tcW w:w="2805" w:type="dxa"/>
            <w:tcBorders>
              <w:top w:val="nil"/>
              <w:left w:val="nil"/>
              <w:bottom w:val="nil"/>
              <w:right w:val="nil"/>
            </w:tcBorders>
            <w:shd w:val="clear" w:color="auto" w:fill="auto"/>
            <w:vAlign w:val="bottom"/>
            <w:hideMark/>
          </w:tcPr>
          <w:p w14:paraId="2E9A1560"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Diabetic Foot Ulcer</w:t>
            </w:r>
          </w:p>
        </w:tc>
        <w:tc>
          <w:tcPr>
            <w:tcW w:w="581" w:type="dxa"/>
            <w:tcBorders>
              <w:top w:val="nil"/>
              <w:left w:val="nil"/>
              <w:bottom w:val="nil"/>
              <w:right w:val="nil"/>
            </w:tcBorders>
            <w:shd w:val="clear" w:color="auto" w:fill="auto"/>
            <w:noWrap/>
            <w:vAlign w:val="bottom"/>
            <w:hideMark/>
          </w:tcPr>
          <w:p w14:paraId="6832CD9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198.3</w:t>
            </w:r>
          </w:p>
        </w:tc>
        <w:tc>
          <w:tcPr>
            <w:tcW w:w="954" w:type="dxa"/>
            <w:tcBorders>
              <w:top w:val="nil"/>
              <w:left w:val="nil"/>
              <w:bottom w:val="nil"/>
              <w:right w:val="nil"/>
            </w:tcBorders>
            <w:shd w:val="clear" w:color="auto" w:fill="auto"/>
            <w:noWrap/>
            <w:vAlign w:val="bottom"/>
            <w:hideMark/>
          </w:tcPr>
          <w:p w14:paraId="000682F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&lt;0.0001</w:t>
            </w:r>
          </w:p>
        </w:tc>
        <w:tc>
          <w:tcPr>
            <w:tcW w:w="459" w:type="dxa"/>
            <w:tcBorders>
              <w:top w:val="nil"/>
              <w:left w:val="nil"/>
              <w:bottom w:val="nil"/>
              <w:right w:val="nil"/>
            </w:tcBorders>
            <w:shd w:val="clear" w:color="auto" w:fill="auto"/>
            <w:noWrap/>
            <w:vAlign w:val="bottom"/>
            <w:hideMark/>
          </w:tcPr>
          <w:p w14:paraId="14DACE1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16.8</w:t>
            </w:r>
          </w:p>
        </w:tc>
        <w:tc>
          <w:tcPr>
            <w:tcW w:w="1421" w:type="dxa"/>
            <w:tcBorders>
              <w:top w:val="nil"/>
              <w:left w:val="nil"/>
              <w:bottom w:val="nil"/>
              <w:right w:val="nil"/>
            </w:tcBorders>
            <w:shd w:val="clear" w:color="auto" w:fill="auto"/>
            <w:noWrap/>
            <w:vAlign w:val="bottom"/>
            <w:hideMark/>
          </w:tcPr>
          <w:p w14:paraId="29202C9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806" w:type="dxa"/>
            <w:tcBorders>
              <w:top w:val="nil"/>
              <w:left w:val="nil"/>
              <w:bottom w:val="nil"/>
              <w:right w:val="nil"/>
            </w:tcBorders>
            <w:shd w:val="clear" w:color="auto" w:fill="auto"/>
            <w:noWrap/>
            <w:vAlign w:val="bottom"/>
            <w:hideMark/>
          </w:tcPr>
          <w:p w14:paraId="525B1F6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32.8</w:t>
            </w:r>
          </w:p>
        </w:tc>
        <w:tc>
          <w:tcPr>
            <w:tcW w:w="1094" w:type="dxa"/>
            <w:tcBorders>
              <w:top w:val="nil"/>
              <w:left w:val="nil"/>
              <w:bottom w:val="nil"/>
              <w:right w:val="nil"/>
            </w:tcBorders>
            <w:shd w:val="clear" w:color="auto" w:fill="auto"/>
            <w:noWrap/>
            <w:vAlign w:val="bottom"/>
            <w:hideMark/>
          </w:tcPr>
          <w:p w14:paraId="0CD14AF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5435288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14.1</w:t>
            </w:r>
          </w:p>
        </w:tc>
        <w:tc>
          <w:tcPr>
            <w:tcW w:w="1094" w:type="dxa"/>
            <w:tcBorders>
              <w:top w:val="nil"/>
              <w:left w:val="nil"/>
              <w:bottom w:val="nil"/>
              <w:right w:val="nil"/>
            </w:tcBorders>
            <w:shd w:val="clear" w:color="auto" w:fill="auto"/>
            <w:noWrap/>
            <w:vAlign w:val="bottom"/>
            <w:hideMark/>
          </w:tcPr>
          <w:p w14:paraId="16601A6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37FD238F" w14:textId="77777777" w:rsidTr="527D68ED">
        <w:trPr>
          <w:trHeight w:val="280"/>
        </w:trPr>
        <w:tc>
          <w:tcPr>
            <w:tcW w:w="2805" w:type="dxa"/>
            <w:tcBorders>
              <w:top w:val="nil"/>
              <w:left w:val="nil"/>
              <w:bottom w:val="nil"/>
              <w:right w:val="nil"/>
            </w:tcBorders>
            <w:shd w:val="clear" w:color="auto" w:fill="auto"/>
            <w:vAlign w:val="bottom"/>
            <w:hideMark/>
          </w:tcPr>
          <w:p w14:paraId="3D4270AD" w14:textId="77777777" w:rsidR="00EF6FE7" w:rsidRPr="00EF6FE7" w:rsidRDefault="00EF6FE7" w:rsidP="00EF6FE7">
            <w:pPr>
              <w:spacing w:after="0" w:line="240" w:lineRule="auto"/>
              <w:jc w:val="center"/>
              <w:rPr>
                <w:rFonts w:ascii="Arial" w:eastAsia="Times New Roman" w:hAnsi="Arial" w:cs="Arial"/>
                <w:color w:val="000000"/>
              </w:rPr>
            </w:pPr>
          </w:p>
        </w:tc>
        <w:tc>
          <w:tcPr>
            <w:tcW w:w="581" w:type="dxa"/>
            <w:tcBorders>
              <w:top w:val="nil"/>
              <w:left w:val="nil"/>
              <w:bottom w:val="nil"/>
              <w:right w:val="nil"/>
            </w:tcBorders>
            <w:shd w:val="clear" w:color="auto" w:fill="auto"/>
            <w:noWrap/>
            <w:vAlign w:val="bottom"/>
            <w:hideMark/>
          </w:tcPr>
          <w:p w14:paraId="38E96B00" w14:textId="77777777" w:rsidR="00EF6FE7" w:rsidRPr="00EF6FE7" w:rsidRDefault="00EF6FE7" w:rsidP="00EF6FE7">
            <w:pPr>
              <w:spacing w:after="0" w:line="240" w:lineRule="auto"/>
              <w:rPr>
                <w:rFonts w:ascii="Times New Roman" w:eastAsia="Times New Roman" w:hAnsi="Times New Roman" w:cs="Times New Roman"/>
                <w:sz w:val="20"/>
                <w:szCs w:val="20"/>
              </w:rPr>
            </w:pPr>
          </w:p>
        </w:tc>
        <w:tc>
          <w:tcPr>
            <w:tcW w:w="954" w:type="dxa"/>
            <w:tcBorders>
              <w:top w:val="nil"/>
              <w:left w:val="nil"/>
              <w:bottom w:val="nil"/>
              <w:right w:val="nil"/>
            </w:tcBorders>
            <w:shd w:val="clear" w:color="auto" w:fill="auto"/>
            <w:noWrap/>
            <w:vAlign w:val="bottom"/>
            <w:hideMark/>
          </w:tcPr>
          <w:p w14:paraId="6DBAA3C8"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459" w:type="dxa"/>
            <w:tcBorders>
              <w:top w:val="nil"/>
              <w:left w:val="nil"/>
              <w:bottom w:val="nil"/>
              <w:right w:val="nil"/>
            </w:tcBorders>
            <w:shd w:val="clear" w:color="auto" w:fill="auto"/>
            <w:noWrap/>
            <w:vAlign w:val="bottom"/>
            <w:hideMark/>
          </w:tcPr>
          <w:p w14:paraId="2C2A261F"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421" w:type="dxa"/>
            <w:tcBorders>
              <w:top w:val="nil"/>
              <w:left w:val="nil"/>
              <w:bottom w:val="nil"/>
              <w:right w:val="nil"/>
            </w:tcBorders>
            <w:shd w:val="clear" w:color="auto" w:fill="auto"/>
            <w:noWrap/>
            <w:vAlign w:val="bottom"/>
            <w:hideMark/>
          </w:tcPr>
          <w:p w14:paraId="68052D7B"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806" w:type="dxa"/>
            <w:tcBorders>
              <w:top w:val="nil"/>
              <w:left w:val="nil"/>
              <w:bottom w:val="nil"/>
              <w:right w:val="nil"/>
            </w:tcBorders>
            <w:shd w:val="clear" w:color="auto" w:fill="auto"/>
            <w:noWrap/>
            <w:vAlign w:val="bottom"/>
            <w:hideMark/>
          </w:tcPr>
          <w:p w14:paraId="29AEA6B2"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2C3DBA6E"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526" w:type="dxa"/>
            <w:tcBorders>
              <w:top w:val="nil"/>
              <w:left w:val="nil"/>
              <w:bottom w:val="nil"/>
              <w:right w:val="nil"/>
            </w:tcBorders>
            <w:shd w:val="clear" w:color="auto" w:fill="auto"/>
            <w:noWrap/>
            <w:vAlign w:val="bottom"/>
            <w:hideMark/>
          </w:tcPr>
          <w:p w14:paraId="5725D78A"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61CAB135"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r>
      <w:tr w:rsidR="00EF6FE7" w:rsidRPr="00EF6FE7" w14:paraId="0153337E" w14:textId="77777777" w:rsidTr="527D68ED">
        <w:trPr>
          <w:trHeight w:val="300"/>
        </w:trPr>
        <w:tc>
          <w:tcPr>
            <w:tcW w:w="4799" w:type="dxa"/>
            <w:gridSpan w:val="4"/>
            <w:tcBorders>
              <w:top w:val="nil"/>
              <w:left w:val="nil"/>
              <w:bottom w:val="nil"/>
              <w:right w:val="nil"/>
            </w:tcBorders>
            <w:shd w:val="clear" w:color="auto" w:fill="auto"/>
            <w:vAlign w:val="bottom"/>
            <w:hideMark/>
          </w:tcPr>
          <w:p w14:paraId="0549EE9C" w14:textId="77777777" w:rsidR="00EF6FE7" w:rsidRPr="00EF6FE7" w:rsidRDefault="00EF6FE7" w:rsidP="00EF6FE7">
            <w:pPr>
              <w:spacing w:after="0" w:line="240" w:lineRule="auto"/>
              <w:rPr>
                <w:rFonts w:ascii="Arial" w:eastAsia="Times New Roman" w:hAnsi="Arial" w:cs="Arial"/>
                <w:b/>
                <w:bCs/>
                <w:color w:val="000000"/>
              </w:rPr>
            </w:pPr>
            <w:r w:rsidRPr="00EF6FE7">
              <w:rPr>
                <w:rFonts w:ascii="Arial" w:eastAsia="Times New Roman" w:hAnsi="Arial" w:cs="Arial"/>
                <w:b/>
                <w:bCs/>
                <w:color w:val="000000"/>
              </w:rPr>
              <w:t>Past Medical History</w:t>
            </w:r>
          </w:p>
        </w:tc>
        <w:tc>
          <w:tcPr>
            <w:tcW w:w="1421" w:type="dxa"/>
            <w:tcBorders>
              <w:top w:val="nil"/>
              <w:left w:val="nil"/>
              <w:bottom w:val="nil"/>
              <w:right w:val="nil"/>
            </w:tcBorders>
            <w:shd w:val="clear" w:color="auto" w:fill="auto"/>
            <w:noWrap/>
            <w:vAlign w:val="bottom"/>
            <w:hideMark/>
          </w:tcPr>
          <w:p w14:paraId="005378FE" w14:textId="77777777" w:rsidR="00EF6FE7" w:rsidRPr="00EF6FE7" w:rsidRDefault="00EF6FE7" w:rsidP="00EF6FE7">
            <w:pPr>
              <w:spacing w:after="0" w:line="240" w:lineRule="auto"/>
              <w:rPr>
                <w:rFonts w:ascii="Arial" w:eastAsia="Times New Roman" w:hAnsi="Arial" w:cs="Arial"/>
                <w:b/>
                <w:bCs/>
                <w:color w:val="000000"/>
              </w:rPr>
            </w:pPr>
          </w:p>
        </w:tc>
        <w:tc>
          <w:tcPr>
            <w:tcW w:w="806" w:type="dxa"/>
            <w:tcBorders>
              <w:top w:val="nil"/>
              <w:left w:val="nil"/>
              <w:bottom w:val="nil"/>
              <w:right w:val="nil"/>
            </w:tcBorders>
            <w:shd w:val="clear" w:color="auto" w:fill="auto"/>
            <w:noWrap/>
            <w:vAlign w:val="bottom"/>
            <w:hideMark/>
          </w:tcPr>
          <w:p w14:paraId="1D556318"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6FC759BF"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526" w:type="dxa"/>
            <w:tcBorders>
              <w:top w:val="nil"/>
              <w:left w:val="nil"/>
              <w:bottom w:val="nil"/>
              <w:right w:val="nil"/>
            </w:tcBorders>
            <w:shd w:val="clear" w:color="auto" w:fill="auto"/>
            <w:noWrap/>
            <w:vAlign w:val="bottom"/>
            <w:hideMark/>
          </w:tcPr>
          <w:p w14:paraId="4DCAEE4B"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7D24A176"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r>
      <w:tr w:rsidR="00EF6FE7" w:rsidRPr="00EF6FE7" w14:paraId="01E75676" w14:textId="77777777" w:rsidTr="527D68ED">
        <w:trPr>
          <w:trHeight w:val="300"/>
        </w:trPr>
        <w:tc>
          <w:tcPr>
            <w:tcW w:w="2805" w:type="dxa"/>
            <w:tcBorders>
              <w:top w:val="nil"/>
              <w:left w:val="nil"/>
              <w:bottom w:val="nil"/>
              <w:right w:val="nil"/>
            </w:tcBorders>
            <w:shd w:val="clear" w:color="auto" w:fill="auto"/>
            <w:vAlign w:val="bottom"/>
            <w:hideMark/>
          </w:tcPr>
          <w:p w14:paraId="6FEB138E"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Smoking</w:t>
            </w:r>
          </w:p>
        </w:tc>
        <w:tc>
          <w:tcPr>
            <w:tcW w:w="581" w:type="dxa"/>
            <w:tcBorders>
              <w:top w:val="nil"/>
              <w:left w:val="nil"/>
              <w:bottom w:val="nil"/>
              <w:right w:val="nil"/>
            </w:tcBorders>
            <w:shd w:val="clear" w:color="auto" w:fill="auto"/>
            <w:noWrap/>
            <w:vAlign w:val="bottom"/>
            <w:hideMark/>
          </w:tcPr>
          <w:p w14:paraId="285A23E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1.5</w:t>
            </w:r>
          </w:p>
        </w:tc>
        <w:tc>
          <w:tcPr>
            <w:tcW w:w="954" w:type="dxa"/>
            <w:tcBorders>
              <w:top w:val="nil"/>
              <w:left w:val="nil"/>
              <w:bottom w:val="nil"/>
              <w:right w:val="nil"/>
            </w:tcBorders>
            <w:shd w:val="clear" w:color="auto" w:fill="auto"/>
            <w:noWrap/>
            <w:vAlign w:val="bottom"/>
            <w:hideMark/>
          </w:tcPr>
          <w:p w14:paraId="25210B5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0.140</w:t>
            </w:r>
          </w:p>
        </w:tc>
        <w:tc>
          <w:tcPr>
            <w:tcW w:w="459" w:type="dxa"/>
            <w:tcBorders>
              <w:top w:val="nil"/>
              <w:left w:val="nil"/>
              <w:bottom w:val="nil"/>
              <w:right w:val="nil"/>
            </w:tcBorders>
            <w:shd w:val="clear" w:color="auto" w:fill="auto"/>
            <w:noWrap/>
            <w:vAlign w:val="bottom"/>
            <w:hideMark/>
          </w:tcPr>
          <w:p w14:paraId="7FBD1D6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151E3B4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0.920</w:t>
            </w:r>
          </w:p>
        </w:tc>
        <w:tc>
          <w:tcPr>
            <w:tcW w:w="806" w:type="dxa"/>
            <w:tcBorders>
              <w:top w:val="nil"/>
              <w:left w:val="nil"/>
              <w:bottom w:val="nil"/>
              <w:right w:val="nil"/>
            </w:tcBorders>
            <w:shd w:val="clear" w:color="auto" w:fill="auto"/>
            <w:noWrap/>
            <w:vAlign w:val="bottom"/>
            <w:hideMark/>
          </w:tcPr>
          <w:p w14:paraId="43D60A6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1.5</w:t>
            </w:r>
          </w:p>
        </w:tc>
        <w:tc>
          <w:tcPr>
            <w:tcW w:w="1094" w:type="dxa"/>
            <w:tcBorders>
              <w:top w:val="nil"/>
              <w:left w:val="nil"/>
              <w:bottom w:val="nil"/>
              <w:right w:val="nil"/>
            </w:tcBorders>
            <w:shd w:val="clear" w:color="auto" w:fill="auto"/>
            <w:noWrap/>
            <w:vAlign w:val="bottom"/>
            <w:hideMark/>
          </w:tcPr>
          <w:p w14:paraId="055A274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0.120</w:t>
            </w:r>
          </w:p>
        </w:tc>
        <w:tc>
          <w:tcPr>
            <w:tcW w:w="526" w:type="dxa"/>
            <w:tcBorders>
              <w:top w:val="nil"/>
              <w:left w:val="nil"/>
              <w:bottom w:val="nil"/>
              <w:right w:val="nil"/>
            </w:tcBorders>
            <w:shd w:val="clear" w:color="auto" w:fill="auto"/>
            <w:noWrap/>
            <w:vAlign w:val="bottom"/>
            <w:hideMark/>
          </w:tcPr>
          <w:p w14:paraId="6EA18D0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1.4</w:t>
            </w:r>
          </w:p>
        </w:tc>
        <w:tc>
          <w:tcPr>
            <w:tcW w:w="1094" w:type="dxa"/>
            <w:tcBorders>
              <w:top w:val="nil"/>
              <w:left w:val="nil"/>
              <w:bottom w:val="nil"/>
              <w:right w:val="nil"/>
            </w:tcBorders>
            <w:shd w:val="clear" w:color="auto" w:fill="auto"/>
            <w:noWrap/>
            <w:vAlign w:val="bottom"/>
            <w:hideMark/>
          </w:tcPr>
          <w:p w14:paraId="46AD501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0.400</w:t>
            </w:r>
          </w:p>
        </w:tc>
      </w:tr>
      <w:tr w:rsidR="00EF6FE7" w:rsidRPr="00EF6FE7" w14:paraId="3F11F0FE" w14:textId="77777777" w:rsidTr="527D68ED">
        <w:trPr>
          <w:trHeight w:val="300"/>
        </w:trPr>
        <w:tc>
          <w:tcPr>
            <w:tcW w:w="2805" w:type="dxa"/>
            <w:tcBorders>
              <w:top w:val="nil"/>
              <w:left w:val="nil"/>
              <w:bottom w:val="nil"/>
              <w:right w:val="nil"/>
            </w:tcBorders>
            <w:shd w:val="clear" w:color="auto" w:fill="auto"/>
            <w:vAlign w:val="bottom"/>
            <w:hideMark/>
          </w:tcPr>
          <w:p w14:paraId="22EC8BE4"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Hypertension</w:t>
            </w:r>
          </w:p>
        </w:tc>
        <w:tc>
          <w:tcPr>
            <w:tcW w:w="581" w:type="dxa"/>
            <w:tcBorders>
              <w:top w:val="nil"/>
              <w:left w:val="nil"/>
              <w:bottom w:val="nil"/>
              <w:right w:val="nil"/>
            </w:tcBorders>
            <w:shd w:val="clear" w:color="auto" w:fill="auto"/>
            <w:noWrap/>
            <w:vAlign w:val="bottom"/>
            <w:hideMark/>
          </w:tcPr>
          <w:p w14:paraId="67BF64F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6.8</w:t>
            </w:r>
          </w:p>
        </w:tc>
        <w:tc>
          <w:tcPr>
            <w:tcW w:w="954" w:type="dxa"/>
            <w:tcBorders>
              <w:top w:val="nil"/>
              <w:left w:val="nil"/>
              <w:bottom w:val="nil"/>
              <w:right w:val="nil"/>
            </w:tcBorders>
            <w:shd w:val="clear" w:color="auto" w:fill="auto"/>
            <w:noWrap/>
            <w:vAlign w:val="bottom"/>
            <w:hideMark/>
          </w:tcPr>
          <w:p w14:paraId="349094D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29AA0E4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4.9</w:t>
            </w:r>
          </w:p>
        </w:tc>
        <w:tc>
          <w:tcPr>
            <w:tcW w:w="1421" w:type="dxa"/>
            <w:tcBorders>
              <w:top w:val="nil"/>
              <w:left w:val="nil"/>
              <w:bottom w:val="nil"/>
              <w:right w:val="nil"/>
            </w:tcBorders>
            <w:shd w:val="clear" w:color="auto" w:fill="auto"/>
            <w:noWrap/>
            <w:vAlign w:val="bottom"/>
            <w:hideMark/>
          </w:tcPr>
          <w:p w14:paraId="7BF1EF3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806" w:type="dxa"/>
            <w:tcBorders>
              <w:top w:val="nil"/>
              <w:left w:val="nil"/>
              <w:bottom w:val="nil"/>
              <w:right w:val="nil"/>
            </w:tcBorders>
            <w:shd w:val="clear" w:color="auto" w:fill="auto"/>
            <w:noWrap/>
            <w:vAlign w:val="bottom"/>
            <w:hideMark/>
          </w:tcPr>
          <w:p w14:paraId="0B73DB4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7.9</w:t>
            </w:r>
          </w:p>
        </w:tc>
        <w:tc>
          <w:tcPr>
            <w:tcW w:w="1094" w:type="dxa"/>
            <w:tcBorders>
              <w:top w:val="nil"/>
              <w:left w:val="nil"/>
              <w:bottom w:val="nil"/>
              <w:right w:val="nil"/>
            </w:tcBorders>
            <w:shd w:val="clear" w:color="auto" w:fill="auto"/>
            <w:noWrap/>
            <w:vAlign w:val="bottom"/>
            <w:hideMark/>
          </w:tcPr>
          <w:p w14:paraId="76AF8CF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47BF50E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8.1</w:t>
            </w:r>
          </w:p>
        </w:tc>
        <w:tc>
          <w:tcPr>
            <w:tcW w:w="1094" w:type="dxa"/>
            <w:tcBorders>
              <w:top w:val="nil"/>
              <w:left w:val="nil"/>
              <w:bottom w:val="nil"/>
              <w:right w:val="nil"/>
            </w:tcBorders>
            <w:shd w:val="clear" w:color="auto" w:fill="auto"/>
            <w:noWrap/>
            <w:vAlign w:val="bottom"/>
            <w:hideMark/>
          </w:tcPr>
          <w:p w14:paraId="118F3C8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33BECDDA" w14:textId="77777777" w:rsidTr="527D68ED">
        <w:trPr>
          <w:trHeight w:val="300"/>
        </w:trPr>
        <w:tc>
          <w:tcPr>
            <w:tcW w:w="2805" w:type="dxa"/>
            <w:tcBorders>
              <w:top w:val="nil"/>
              <w:left w:val="nil"/>
              <w:bottom w:val="nil"/>
              <w:right w:val="nil"/>
            </w:tcBorders>
            <w:shd w:val="clear" w:color="auto" w:fill="auto"/>
            <w:vAlign w:val="bottom"/>
            <w:hideMark/>
          </w:tcPr>
          <w:p w14:paraId="2E5713F8"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Dyslipidemia</w:t>
            </w:r>
          </w:p>
        </w:tc>
        <w:tc>
          <w:tcPr>
            <w:tcW w:w="581" w:type="dxa"/>
            <w:tcBorders>
              <w:top w:val="nil"/>
              <w:left w:val="nil"/>
              <w:bottom w:val="nil"/>
              <w:right w:val="nil"/>
            </w:tcBorders>
            <w:shd w:val="clear" w:color="auto" w:fill="auto"/>
            <w:noWrap/>
            <w:vAlign w:val="bottom"/>
            <w:hideMark/>
          </w:tcPr>
          <w:p w14:paraId="5DA5E6C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5.0</w:t>
            </w:r>
          </w:p>
        </w:tc>
        <w:tc>
          <w:tcPr>
            <w:tcW w:w="954" w:type="dxa"/>
            <w:tcBorders>
              <w:top w:val="nil"/>
              <w:left w:val="nil"/>
              <w:bottom w:val="nil"/>
              <w:right w:val="nil"/>
            </w:tcBorders>
            <w:shd w:val="clear" w:color="auto" w:fill="auto"/>
            <w:noWrap/>
            <w:vAlign w:val="bottom"/>
            <w:hideMark/>
          </w:tcPr>
          <w:p w14:paraId="40948B9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1DBCB58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4.6</w:t>
            </w:r>
          </w:p>
        </w:tc>
        <w:tc>
          <w:tcPr>
            <w:tcW w:w="1421" w:type="dxa"/>
            <w:tcBorders>
              <w:top w:val="nil"/>
              <w:left w:val="nil"/>
              <w:bottom w:val="nil"/>
              <w:right w:val="nil"/>
            </w:tcBorders>
            <w:shd w:val="clear" w:color="auto" w:fill="auto"/>
            <w:noWrap/>
            <w:vAlign w:val="bottom"/>
            <w:hideMark/>
          </w:tcPr>
          <w:p w14:paraId="6B8D4F1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806" w:type="dxa"/>
            <w:tcBorders>
              <w:top w:val="nil"/>
              <w:left w:val="nil"/>
              <w:bottom w:val="nil"/>
              <w:right w:val="nil"/>
            </w:tcBorders>
            <w:shd w:val="clear" w:color="auto" w:fill="auto"/>
            <w:noWrap/>
            <w:vAlign w:val="bottom"/>
            <w:hideMark/>
          </w:tcPr>
          <w:p w14:paraId="2720FF8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3.7</w:t>
            </w:r>
          </w:p>
        </w:tc>
        <w:tc>
          <w:tcPr>
            <w:tcW w:w="1094" w:type="dxa"/>
            <w:tcBorders>
              <w:top w:val="nil"/>
              <w:left w:val="nil"/>
              <w:bottom w:val="nil"/>
              <w:right w:val="nil"/>
            </w:tcBorders>
            <w:shd w:val="clear" w:color="auto" w:fill="auto"/>
            <w:noWrap/>
            <w:vAlign w:val="bottom"/>
            <w:hideMark/>
          </w:tcPr>
          <w:p w14:paraId="37F7986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309EE11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3.3</w:t>
            </w:r>
          </w:p>
        </w:tc>
        <w:tc>
          <w:tcPr>
            <w:tcW w:w="1094" w:type="dxa"/>
            <w:tcBorders>
              <w:top w:val="nil"/>
              <w:left w:val="nil"/>
              <w:bottom w:val="nil"/>
              <w:right w:val="nil"/>
            </w:tcBorders>
            <w:shd w:val="clear" w:color="auto" w:fill="auto"/>
            <w:noWrap/>
            <w:vAlign w:val="bottom"/>
            <w:hideMark/>
          </w:tcPr>
          <w:p w14:paraId="5A2E0D3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0057051F" w14:textId="77777777" w:rsidTr="527D68ED">
        <w:trPr>
          <w:trHeight w:val="600"/>
        </w:trPr>
        <w:tc>
          <w:tcPr>
            <w:tcW w:w="2805" w:type="dxa"/>
            <w:tcBorders>
              <w:top w:val="nil"/>
              <w:left w:val="nil"/>
              <w:bottom w:val="nil"/>
              <w:right w:val="nil"/>
            </w:tcBorders>
            <w:shd w:val="clear" w:color="auto" w:fill="auto"/>
            <w:vAlign w:val="bottom"/>
            <w:hideMark/>
          </w:tcPr>
          <w:p w14:paraId="39EC053A"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Coronary Artery Disease</w:t>
            </w:r>
          </w:p>
        </w:tc>
        <w:tc>
          <w:tcPr>
            <w:tcW w:w="581" w:type="dxa"/>
            <w:tcBorders>
              <w:top w:val="nil"/>
              <w:left w:val="nil"/>
              <w:bottom w:val="nil"/>
              <w:right w:val="nil"/>
            </w:tcBorders>
            <w:shd w:val="clear" w:color="auto" w:fill="auto"/>
            <w:noWrap/>
            <w:vAlign w:val="bottom"/>
            <w:hideMark/>
          </w:tcPr>
          <w:p w14:paraId="2E91648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13.3</w:t>
            </w:r>
          </w:p>
        </w:tc>
        <w:tc>
          <w:tcPr>
            <w:tcW w:w="954" w:type="dxa"/>
            <w:tcBorders>
              <w:top w:val="nil"/>
              <w:left w:val="nil"/>
              <w:bottom w:val="nil"/>
              <w:right w:val="nil"/>
            </w:tcBorders>
            <w:shd w:val="clear" w:color="auto" w:fill="auto"/>
            <w:noWrap/>
            <w:vAlign w:val="bottom"/>
            <w:hideMark/>
          </w:tcPr>
          <w:p w14:paraId="1ACA5C7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60494D3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6.1</w:t>
            </w:r>
          </w:p>
        </w:tc>
        <w:tc>
          <w:tcPr>
            <w:tcW w:w="1421" w:type="dxa"/>
            <w:tcBorders>
              <w:top w:val="nil"/>
              <w:left w:val="nil"/>
              <w:bottom w:val="nil"/>
              <w:right w:val="nil"/>
            </w:tcBorders>
            <w:shd w:val="clear" w:color="auto" w:fill="auto"/>
            <w:noWrap/>
            <w:vAlign w:val="bottom"/>
            <w:hideMark/>
          </w:tcPr>
          <w:p w14:paraId="7725167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806" w:type="dxa"/>
            <w:tcBorders>
              <w:top w:val="nil"/>
              <w:left w:val="nil"/>
              <w:bottom w:val="nil"/>
              <w:right w:val="nil"/>
            </w:tcBorders>
            <w:shd w:val="clear" w:color="auto" w:fill="auto"/>
            <w:noWrap/>
            <w:vAlign w:val="bottom"/>
            <w:hideMark/>
          </w:tcPr>
          <w:p w14:paraId="64DBD65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6.0</w:t>
            </w:r>
          </w:p>
        </w:tc>
        <w:tc>
          <w:tcPr>
            <w:tcW w:w="1094" w:type="dxa"/>
            <w:tcBorders>
              <w:top w:val="nil"/>
              <w:left w:val="nil"/>
              <w:bottom w:val="nil"/>
              <w:right w:val="nil"/>
            </w:tcBorders>
            <w:shd w:val="clear" w:color="auto" w:fill="auto"/>
            <w:noWrap/>
            <w:vAlign w:val="bottom"/>
            <w:hideMark/>
          </w:tcPr>
          <w:p w14:paraId="60BB361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0917638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5.8</w:t>
            </w:r>
          </w:p>
        </w:tc>
        <w:tc>
          <w:tcPr>
            <w:tcW w:w="1094" w:type="dxa"/>
            <w:tcBorders>
              <w:top w:val="nil"/>
              <w:left w:val="nil"/>
              <w:bottom w:val="nil"/>
              <w:right w:val="nil"/>
            </w:tcBorders>
            <w:shd w:val="clear" w:color="auto" w:fill="auto"/>
            <w:noWrap/>
            <w:vAlign w:val="bottom"/>
            <w:hideMark/>
          </w:tcPr>
          <w:p w14:paraId="6151207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5BB2239B" w14:textId="77777777" w:rsidTr="527D68ED">
        <w:trPr>
          <w:trHeight w:val="300"/>
        </w:trPr>
        <w:tc>
          <w:tcPr>
            <w:tcW w:w="2805" w:type="dxa"/>
            <w:tcBorders>
              <w:top w:val="nil"/>
              <w:left w:val="nil"/>
              <w:bottom w:val="nil"/>
              <w:right w:val="nil"/>
            </w:tcBorders>
            <w:shd w:val="clear" w:color="auto" w:fill="auto"/>
            <w:vAlign w:val="bottom"/>
            <w:hideMark/>
          </w:tcPr>
          <w:p w14:paraId="256C16DC"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Prior Angioplasty/Stent</w:t>
            </w:r>
          </w:p>
        </w:tc>
        <w:tc>
          <w:tcPr>
            <w:tcW w:w="581" w:type="dxa"/>
            <w:tcBorders>
              <w:top w:val="nil"/>
              <w:left w:val="nil"/>
              <w:bottom w:val="nil"/>
              <w:right w:val="nil"/>
            </w:tcBorders>
            <w:shd w:val="clear" w:color="auto" w:fill="auto"/>
            <w:noWrap/>
            <w:vAlign w:val="bottom"/>
            <w:hideMark/>
          </w:tcPr>
          <w:p w14:paraId="3EB5A9E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18.5</w:t>
            </w:r>
          </w:p>
        </w:tc>
        <w:tc>
          <w:tcPr>
            <w:tcW w:w="954" w:type="dxa"/>
            <w:tcBorders>
              <w:top w:val="nil"/>
              <w:left w:val="nil"/>
              <w:bottom w:val="nil"/>
              <w:right w:val="nil"/>
            </w:tcBorders>
            <w:shd w:val="clear" w:color="auto" w:fill="auto"/>
            <w:noWrap/>
            <w:vAlign w:val="bottom"/>
            <w:hideMark/>
          </w:tcPr>
          <w:p w14:paraId="5A44AD3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17B5A85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6.1</w:t>
            </w:r>
          </w:p>
        </w:tc>
        <w:tc>
          <w:tcPr>
            <w:tcW w:w="1421" w:type="dxa"/>
            <w:tcBorders>
              <w:top w:val="nil"/>
              <w:left w:val="nil"/>
              <w:bottom w:val="nil"/>
              <w:right w:val="nil"/>
            </w:tcBorders>
            <w:shd w:val="clear" w:color="auto" w:fill="auto"/>
            <w:noWrap/>
            <w:vAlign w:val="bottom"/>
            <w:hideMark/>
          </w:tcPr>
          <w:p w14:paraId="2F08D70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806" w:type="dxa"/>
            <w:tcBorders>
              <w:top w:val="nil"/>
              <w:left w:val="nil"/>
              <w:bottom w:val="nil"/>
              <w:right w:val="nil"/>
            </w:tcBorders>
            <w:shd w:val="clear" w:color="auto" w:fill="auto"/>
            <w:noWrap/>
            <w:vAlign w:val="bottom"/>
            <w:hideMark/>
          </w:tcPr>
          <w:p w14:paraId="012DAF7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8.9</w:t>
            </w:r>
          </w:p>
        </w:tc>
        <w:tc>
          <w:tcPr>
            <w:tcW w:w="1094" w:type="dxa"/>
            <w:tcBorders>
              <w:top w:val="nil"/>
              <w:left w:val="nil"/>
              <w:bottom w:val="nil"/>
              <w:right w:val="nil"/>
            </w:tcBorders>
            <w:shd w:val="clear" w:color="auto" w:fill="auto"/>
            <w:noWrap/>
            <w:vAlign w:val="bottom"/>
            <w:hideMark/>
          </w:tcPr>
          <w:p w14:paraId="50B20BA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5974E25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7.4</w:t>
            </w:r>
          </w:p>
        </w:tc>
        <w:tc>
          <w:tcPr>
            <w:tcW w:w="1094" w:type="dxa"/>
            <w:tcBorders>
              <w:top w:val="nil"/>
              <w:left w:val="nil"/>
              <w:bottom w:val="nil"/>
              <w:right w:val="nil"/>
            </w:tcBorders>
            <w:shd w:val="clear" w:color="auto" w:fill="auto"/>
            <w:noWrap/>
            <w:vAlign w:val="bottom"/>
            <w:hideMark/>
          </w:tcPr>
          <w:p w14:paraId="741B705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165DBA06" w14:textId="77777777" w:rsidTr="527D68ED">
        <w:trPr>
          <w:trHeight w:val="300"/>
        </w:trPr>
        <w:tc>
          <w:tcPr>
            <w:tcW w:w="2805" w:type="dxa"/>
            <w:tcBorders>
              <w:top w:val="nil"/>
              <w:left w:val="nil"/>
              <w:bottom w:val="nil"/>
              <w:right w:val="nil"/>
            </w:tcBorders>
            <w:shd w:val="clear" w:color="auto" w:fill="auto"/>
            <w:vAlign w:val="bottom"/>
            <w:hideMark/>
          </w:tcPr>
          <w:p w14:paraId="5C0CD556"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Prior CABG</w:t>
            </w:r>
          </w:p>
        </w:tc>
        <w:tc>
          <w:tcPr>
            <w:tcW w:w="581" w:type="dxa"/>
            <w:tcBorders>
              <w:top w:val="nil"/>
              <w:left w:val="nil"/>
              <w:bottom w:val="nil"/>
              <w:right w:val="nil"/>
            </w:tcBorders>
            <w:shd w:val="clear" w:color="auto" w:fill="auto"/>
            <w:noWrap/>
            <w:vAlign w:val="bottom"/>
            <w:hideMark/>
          </w:tcPr>
          <w:p w14:paraId="736130E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12.0</w:t>
            </w:r>
          </w:p>
        </w:tc>
        <w:tc>
          <w:tcPr>
            <w:tcW w:w="954" w:type="dxa"/>
            <w:tcBorders>
              <w:top w:val="nil"/>
              <w:left w:val="nil"/>
              <w:bottom w:val="nil"/>
              <w:right w:val="nil"/>
            </w:tcBorders>
            <w:shd w:val="clear" w:color="auto" w:fill="auto"/>
            <w:noWrap/>
            <w:vAlign w:val="bottom"/>
            <w:hideMark/>
          </w:tcPr>
          <w:p w14:paraId="729D5CD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19FF7EF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5.4</w:t>
            </w:r>
          </w:p>
        </w:tc>
        <w:tc>
          <w:tcPr>
            <w:tcW w:w="1421" w:type="dxa"/>
            <w:tcBorders>
              <w:top w:val="nil"/>
              <w:left w:val="nil"/>
              <w:bottom w:val="nil"/>
              <w:right w:val="nil"/>
            </w:tcBorders>
            <w:shd w:val="clear" w:color="auto" w:fill="auto"/>
            <w:noWrap/>
            <w:vAlign w:val="bottom"/>
            <w:hideMark/>
          </w:tcPr>
          <w:p w14:paraId="79B7BCD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0.00011</w:t>
            </w:r>
          </w:p>
        </w:tc>
        <w:tc>
          <w:tcPr>
            <w:tcW w:w="806" w:type="dxa"/>
            <w:tcBorders>
              <w:top w:val="nil"/>
              <w:left w:val="nil"/>
              <w:bottom w:val="nil"/>
              <w:right w:val="nil"/>
            </w:tcBorders>
            <w:shd w:val="clear" w:color="auto" w:fill="auto"/>
            <w:noWrap/>
            <w:vAlign w:val="bottom"/>
            <w:hideMark/>
          </w:tcPr>
          <w:p w14:paraId="18D4C43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5.6</w:t>
            </w:r>
          </w:p>
        </w:tc>
        <w:tc>
          <w:tcPr>
            <w:tcW w:w="1094" w:type="dxa"/>
            <w:tcBorders>
              <w:top w:val="nil"/>
              <w:left w:val="nil"/>
              <w:bottom w:val="nil"/>
              <w:right w:val="nil"/>
            </w:tcBorders>
            <w:shd w:val="clear" w:color="auto" w:fill="auto"/>
            <w:noWrap/>
            <w:vAlign w:val="bottom"/>
            <w:hideMark/>
          </w:tcPr>
          <w:p w14:paraId="35788E0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6CEE96A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4.2</w:t>
            </w:r>
          </w:p>
        </w:tc>
        <w:tc>
          <w:tcPr>
            <w:tcW w:w="1094" w:type="dxa"/>
            <w:tcBorders>
              <w:top w:val="nil"/>
              <w:left w:val="nil"/>
              <w:bottom w:val="nil"/>
              <w:right w:val="nil"/>
            </w:tcBorders>
            <w:shd w:val="clear" w:color="auto" w:fill="auto"/>
            <w:noWrap/>
            <w:vAlign w:val="bottom"/>
            <w:hideMark/>
          </w:tcPr>
          <w:p w14:paraId="1815C61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0.00042</w:t>
            </w:r>
          </w:p>
        </w:tc>
      </w:tr>
      <w:tr w:rsidR="00EF6FE7" w:rsidRPr="00EF6FE7" w14:paraId="05264423" w14:textId="77777777" w:rsidTr="527D68ED">
        <w:trPr>
          <w:trHeight w:val="300"/>
        </w:trPr>
        <w:tc>
          <w:tcPr>
            <w:tcW w:w="2805" w:type="dxa"/>
            <w:tcBorders>
              <w:top w:val="nil"/>
              <w:left w:val="nil"/>
              <w:bottom w:val="nil"/>
              <w:right w:val="nil"/>
            </w:tcBorders>
            <w:shd w:val="clear" w:color="auto" w:fill="auto"/>
            <w:vAlign w:val="bottom"/>
            <w:hideMark/>
          </w:tcPr>
          <w:p w14:paraId="24B64535"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Prior CVA</w:t>
            </w:r>
          </w:p>
        </w:tc>
        <w:tc>
          <w:tcPr>
            <w:tcW w:w="581" w:type="dxa"/>
            <w:tcBorders>
              <w:top w:val="nil"/>
              <w:left w:val="nil"/>
              <w:bottom w:val="nil"/>
              <w:right w:val="nil"/>
            </w:tcBorders>
            <w:shd w:val="clear" w:color="auto" w:fill="auto"/>
            <w:noWrap/>
            <w:vAlign w:val="bottom"/>
            <w:hideMark/>
          </w:tcPr>
          <w:p w14:paraId="7F89D19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9.4</w:t>
            </w:r>
          </w:p>
        </w:tc>
        <w:tc>
          <w:tcPr>
            <w:tcW w:w="954" w:type="dxa"/>
            <w:tcBorders>
              <w:top w:val="nil"/>
              <w:left w:val="nil"/>
              <w:bottom w:val="nil"/>
              <w:right w:val="nil"/>
            </w:tcBorders>
            <w:shd w:val="clear" w:color="auto" w:fill="auto"/>
            <w:noWrap/>
            <w:vAlign w:val="bottom"/>
            <w:hideMark/>
          </w:tcPr>
          <w:p w14:paraId="653AE87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0.00092</w:t>
            </w:r>
          </w:p>
        </w:tc>
        <w:tc>
          <w:tcPr>
            <w:tcW w:w="459" w:type="dxa"/>
            <w:tcBorders>
              <w:top w:val="nil"/>
              <w:left w:val="nil"/>
              <w:bottom w:val="nil"/>
              <w:right w:val="nil"/>
            </w:tcBorders>
            <w:shd w:val="clear" w:color="auto" w:fill="auto"/>
            <w:noWrap/>
            <w:vAlign w:val="bottom"/>
            <w:hideMark/>
          </w:tcPr>
          <w:p w14:paraId="1FF62B2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13.5</w:t>
            </w:r>
          </w:p>
        </w:tc>
        <w:tc>
          <w:tcPr>
            <w:tcW w:w="1421" w:type="dxa"/>
            <w:tcBorders>
              <w:top w:val="nil"/>
              <w:left w:val="nil"/>
              <w:bottom w:val="nil"/>
              <w:right w:val="nil"/>
            </w:tcBorders>
            <w:shd w:val="clear" w:color="auto" w:fill="auto"/>
            <w:noWrap/>
            <w:vAlign w:val="bottom"/>
            <w:hideMark/>
          </w:tcPr>
          <w:p w14:paraId="41E32B6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0.00030</w:t>
            </w:r>
          </w:p>
        </w:tc>
        <w:tc>
          <w:tcPr>
            <w:tcW w:w="806" w:type="dxa"/>
            <w:tcBorders>
              <w:top w:val="nil"/>
              <w:left w:val="nil"/>
              <w:bottom w:val="nil"/>
              <w:right w:val="nil"/>
            </w:tcBorders>
            <w:shd w:val="clear" w:color="auto" w:fill="auto"/>
            <w:noWrap/>
            <w:vAlign w:val="bottom"/>
            <w:hideMark/>
          </w:tcPr>
          <w:p w14:paraId="4305B26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11.8</w:t>
            </w:r>
          </w:p>
        </w:tc>
        <w:tc>
          <w:tcPr>
            <w:tcW w:w="1094" w:type="dxa"/>
            <w:tcBorders>
              <w:top w:val="nil"/>
              <w:left w:val="nil"/>
              <w:bottom w:val="nil"/>
              <w:right w:val="nil"/>
            </w:tcBorders>
            <w:shd w:val="clear" w:color="auto" w:fill="auto"/>
            <w:noWrap/>
            <w:vAlign w:val="bottom"/>
            <w:hideMark/>
          </w:tcPr>
          <w:p w14:paraId="4C9A60B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0.00051</w:t>
            </w:r>
          </w:p>
        </w:tc>
        <w:tc>
          <w:tcPr>
            <w:tcW w:w="526" w:type="dxa"/>
            <w:tcBorders>
              <w:top w:val="nil"/>
              <w:left w:val="nil"/>
              <w:bottom w:val="nil"/>
              <w:right w:val="nil"/>
            </w:tcBorders>
            <w:shd w:val="clear" w:color="auto" w:fill="auto"/>
            <w:noWrap/>
            <w:vAlign w:val="bottom"/>
            <w:hideMark/>
          </w:tcPr>
          <w:p w14:paraId="597D9FB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15.0</w:t>
            </w:r>
          </w:p>
        </w:tc>
        <w:tc>
          <w:tcPr>
            <w:tcW w:w="1094" w:type="dxa"/>
            <w:tcBorders>
              <w:top w:val="nil"/>
              <w:left w:val="nil"/>
              <w:bottom w:val="nil"/>
              <w:right w:val="nil"/>
            </w:tcBorders>
            <w:shd w:val="clear" w:color="auto" w:fill="auto"/>
            <w:noWrap/>
            <w:vAlign w:val="bottom"/>
            <w:hideMark/>
          </w:tcPr>
          <w:p w14:paraId="436497F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39B5492D" w14:textId="77777777" w:rsidTr="527D68ED">
        <w:trPr>
          <w:trHeight w:val="300"/>
        </w:trPr>
        <w:tc>
          <w:tcPr>
            <w:tcW w:w="2805" w:type="dxa"/>
            <w:tcBorders>
              <w:top w:val="nil"/>
              <w:left w:val="nil"/>
              <w:bottom w:val="nil"/>
              <w:right w:val="nil"/>
            </w:tcBorders>
            <w:shd w:val="clear" w:color="auto" w:fill="auto"/>
            <w:vAlign w:val="bottom"/>
            <w:hideMark/>
          </w:tcPr>
          <w:p w14:paraId="281093AF"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Prior MI</w:t>
            </w:r>
          </w:p>
        </w:tc>
        <w:tc>
          <w:tcPr>
            <w:tcW w:w="581" w:type="dxa"/>
            <w:tcBorders>
              <w:top w:val="nil"/>
              <w:left w:val="nil"/>
              <w:bottom w:val="nil"/>
              <w:right w:val="nil"/>
            </w:tcBorders>
            <w:shd w:val="clear" w:color="auto" w:fill="auto"/>
            <w:noWrap/>
            <w:vAlign w:val="bottom"/>
            <w:hideMark/>
          </w:tcPr>
          <w:p w14:paraId="1EFE776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12.7</w:t>
            </w:r>
          </w:p>
        </w:tc>
        <w:tc>
          <w:tcPr>
            <w:tcW w:w="954" w:type="dxa"/>
            <w:tcBorders>
              <w:top w:val="nil"/>
              <w:left w:val="nil"/>
              <w:bottom w:val="nil"/>
              <w:right w:val="nil"/>
            </w:tcBorders>
            <w:shd w:val="clear" w:color="auto" w:fill="auto"/>
            <w:noWrap/>
            <w:vAlign w:val="bottom"/>
            <w:hideMark/>
          </w:tcPr>
          <w:p w14:paraId="23380B5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3818607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4.0</w:t>
            </w:r>
          </w:p>
        </w:tc>
        <w:tc>
          <w:tcPr>
            <w:tcW w:w="1421" w:type="dxa"/>
            <w:tcBorders>
              <w:top w:val="nil"/>
              <w:left w:val="nil"/>
              <w:bottom w:val="nil"/>
              <w:right w:val="nil"/>
            </w:tcBorders>
            <w:shd w:val="clear" w:color="auto" w:fill="auto"/>
            <w:noWrap/>
            <w:vAlign w:val="bottom"/>
            <w:hideMark/>
          </w:tcPr>
          <w:p w14:paraId="1A39E79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0.01200</w:t>
            </w:r>
          </w:p>
        </w:tc>
        <w:tc>
          <w:tcPr>
            <w:tcW w:w="806" w:type="dxa"/>
            <w:tcBorders>
              <w:top w:val="nil"/>
              <w:left w:val="nil"/>
              <w:bottom w:val="nil"/>
              <w:right w:val="nil"/>
            </w:tcBorders>
            <w:shd w:val="clear" w:color="auto" w:fill="auto"/>
            <w:noWrap/>
            <w:vAlign w:val="bottom"/>
            <w:hideMark/>
          </w:tcPr>
          <w:p w14:paraId="3A753E7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7.5</w:t>
            </w:r>
          </w:p>
        </w:tc>
        <w:tc>
          <w:tcPr>
            <w:tcW w:w="1094" w:type="dxa"/>
            <w:tcBorders>
              <w:top w:val="nil"/>
              <w:left w:val="nil"/>
              <w:bottom w:val="nil"/>
              <w:right w:val="nil"/>
            </w:tcBorders>
            <w:shd w:val="clear" w:color="auto" w:fill="auto"/>
            <w:noWrap/>
            <w:vAlign w:val="bottom"/>
            <w:hideMark/>
          </w:tcPr>
          <w:p w14:paraId="3EEAACE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4BF7166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5.5</w:t>
            </w:r>
          </w:p>
        </w:tc>
        <w:tc>
          <w:tcPr>
            <w:tcW w:w="1094" w:type="dxa"/>
            <w:tcBorders>
              <w:top w:val="nil"/>
              <w:left w:val="nil"/>
              <w:bottom w:val="nil"/>
              <w:right w:val="nil"/>
            </w:tcBorders>
            <w:shd w:val="clear" w:color="auto" w:fill="auto"/>
            <w:noWrap/>
            <w:vAlign w:val="bottom"/>
            <w:hideMark/>
          </w:tcPr>
          <w:p w14:paraId="6123E92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0.00013</w:t>
            </w:r>
          </w:p>
        </w:tc>
      </w:tr>
      <w:tr w:rsidR="00EF6FE7" w:rsidRPr="00EF6FE7" w14:paraId="5856D55D" w14:textId="77777777" w:rsidTr="527D68ED">
        <w:trPr>
          <w:trHeight w:val="300"/>
        </w:trPr>
        <w:tc>
          <w:tcPr>
            <w:tcW w:w="2805" w:type="dxa"/>
            <w:tcBorders>
              <w:top w:val="nil"/>
              <w:left w:val="nil"/>
              <w:bottom w:val="nil"/>
              <w:right w:val="nil"/>
            </w:tcBorders>
            <w:shd w:val="clear" w:color="auto" w:fill="auto"/>
            <w:vAlign w:val="bottom"/>
            <w:hideMark/>
          </w:tcPr>
          <w:p w14:paraId="7AC5176A"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Prior TIA</w:t>
            </w:r>
          </w:p>
        </w:tc>
        <w:tc>
          <w:tcPr>
            <w:tcW w:w="581" w:type="dxa"/>
            <w:tcBorders>
              <w:top w:val="nil"/>
              <w:left w:val="nil"/>
              <w:bottom w:val="nil"/>
              <w:right w:val="nil"/>
            </w:tcBorders>
            <w:shd w:val="clear" w:color="auto" w:fill="auto"/>
            <w:noWrap/>
            <w:vAlign w:val="bottom"/>
            <w:hideMark/>
          </w:tcPr>
          <w:p w14:paraId="7620361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19.5</w:t>
            </w:r>
          </w:p>
        </w:tc>
        <w:tc>
          <w:tcPr>
            <w:tcW w:w="954" w:type="dxa"/>
            <w:tcBorders>
              <w:top w:val="nil"/>
              <w:left w:val="nil"/>
              <w:bottom w:val="nil"/>
              <w:right w:val="nil"/>
            </w:tcBorders>
            <w:shd w:val="clear" w:color="auto" w:fill="auto"/>
            <w:noWrap/>
            <w:vAlign w:val="bottom"/>
            <w:hideMark/>
          </w:tcPr>
          <w:p w14:paraId="4CC70E0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0B730DE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4.5</w:t>
            </w:r>
          </w:p>
        </w:tc>
        <w:tc>
          <w:tcPr>
            <w:tcW w:w="1421" w:type="dxa"/>
            <w:tcBorders>
              <w:top w:val="nil"/>
              <w:left w:val="nil"/>
              <w:bottom w:val="nil"/>
              <w:right w:val="nil"/>
            </w:tcBorders>
            <w:shd w:val="clear" w:color="auto" w:fill="auto"/>
            <w:noWrap/>
            <w:vAlign w:val="bottom"/>
            <w:hideMark/>
          </w:tcPr>
          <w:p w14:paraId="57E7F53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0.05400</w:t>
            </w:r>
          </w:p>
        </w:tc>
        <w:tc>
          <w:tcPr>
            <w:tcW w:w="806" w:type="dxa"/>
            <w:tcBorders>
              <w:top w:val="nil"/>
              <w:left w:val="nil"/>
              <w:bottom w:val="nil"/>
              <w:right w:val="nil"/>
            </w:tcBorders>
            <w:shd w:val="clear" w:color="auto" w:fill="auto"/>
            <w:noWrap/>
            <w:vAlign w:val="bottom"/>
            <w:hideMark/>
          </w:tcPr>
          <w:p w14:paraId="78B7D4B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4.5</w:t>
            </w:r>
          </w:p>
        </w:tc>
        <w:tc>
          <w:tcPr>
            <w:tcW w:w="1094" w:type="dxa"/>
            <w:tcBorders>
              <w:top w:val="nil"/>
              <w:left w:val="nil"/>
              <w:bottom w:val="nil"/>
              <w:right w:val="nil"/>
            </w:tcBorders>
            <w:shd w:val="clear" w:color="auto" w:fill="auto"/>
            <w:noWrap/>
            <w:vAlign w:val="bottom"/>
            <w:hideMark/>
          </w:tcPr>
          <w:p w14:paraId="3F693D9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0.00590</w:t>
            </w:r>
          </w:p>
        </w:tc>
        <w:tc>
          <w:tcPr>
            <w:tcW w:w="526" w:type="dxa"/>
            <w:tcBorders>
              <w:top w:val="nil"/>
              <w:left w:val="nil"/>
              <w:bottom w:val="nil"/>
              <w:right w:val="nil"/>
            </w:tcBorders>
            <w:shd w:val="clear" w:color="auto" w:fill="auto"/>
            <w:noWrap/>
            <w:vAlign w:val="bottom"/>
            <w:hideMark/>
          </w:tcPr>
          <w:p w14:paraId="436D79B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14.4</w:t>
            </w:r>
          </w:p>
        </w:tc>
        <w:tc>
          <w:tcPr>
            <w:tcW w:w="1094" w:type="dxa"/>
            <w:tcBorders>
              <w:top w:val="nil"/>
              <w:left w:val="nil"/>
              <w:bottom w:val="nil"/>
              <w:right w:val="nil"/>
            </w:tcBorders>
            <w:shd w:val="clear" w:color="auto" w:fill="auto"/>
            <w:noWrap/>
            <w:vAlign w:val="bottom"/>
            <w:hideMark/>
          </w:tcPr>
          <w:p w14:paraId="59E243F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1D058FE7" w14:textId="77777777" w:rsidTr="527D68ED">
        <w:trPr>
          <w:trHeight w:val="280"/>
        </w:trPr>
        <w:tc>
          <w:tcPr>
            <w:tcW w:w="2805" w:type="dxa"/>
            <w:tcBorders>
              <w:top w:val="nil"/>
              <w:left w:val="nil"/>
              <w:bottom w:val="nil"/>
              <w:right w:val="nil"/>
            </w:tcBorders>
            <w:shd w:val="clear" w:color="auto" w:fill="auto"/>
            <w:vAlign w:val="bottom"/>
            <w:hideMark/>
          </w:tcPr>
          <w:p w14:paraId="1644412E" w14:textId="77777777" w:rsidR="00EF6FE7" w:rsidRPr="00EF6FE7" w:rsidRDefault="00EF6FE7" w:rsidP="00EF6FE7">
            <w:pPr>
              <w:spacing w:after="0" w:line="240" w:lineRule="auto"/>
              <w:jc w:val="center"/>
              <w:rPr>
                <w:rFonts w:ascii="Arial" w:eastAsia="Times New Roman" w:hAnsi="Arial" w:cs="Arial"/>
                <w:color w:val="000000"/>
              </w:rPr>
            </w:pPr>
          </w:p>
        </w:tc>
        <w:tc>
          <w:tcPr>
            <w:tcW w:w="581" w:type="dxa"/>
            <w:tcBorders>
              <w:top w:val="nil"/>
              <w:left w:val="nil"/>
              <w:bottom w:val="nil"/>
              <w:right w:val="nil"/>
            </w:tcBorders>
            <w:shd w:val="clear" w:color="auto" w:fill="auto"/>
            <w:noWrap/>
            <w:vAlign w:val="bottom"/>
            <w:hideMark/>
          </w:tcPr>
          <w:p w14:paraId="538546DE" w14:textId="77777777" w:rsidR="00EF6FE7" w:rsidRPr="00EF6FE7" w:rsidRDefault="00EF6FE7" w:rsidP="00EF6FE7">
            <w:pPr>
              <w:spacing w:after="0" w:line="240" w:lineRule="auto"/>
              <w:rPr>
                <w:rFonts w:ascii="Times New Roman" w:eastAsia="Times New Roman" w:hAnsi="Times New Roman" w:cs="Times New Roman"/>
                <w:sz w:val="20"/>
                <w:szCs w:val="20"/>
              </w:rPr>
            </w:pPr>
          </w:p>
        </w:tc>
        <w:tc>
          <w:tcPr>
            <w:tcW w:w="954" w:type="dxa"/>
            <w:tcBorders>
              <w:top w:val="nil"/>
              <w:left w:val="nil"/>
              <w:bottom w:val="nil"/>
              <w:right w:val="nil"/>
            </w:tcBorders>
            <w:shd w:val="clear" w:color="auto" w:fill="auto"/>
            <w:noWrap/>
            <w:vAlign w:val="bottom"/>
            <w:hideMark/>
          </w:tcPr>
          <w:p w14:paraId="3AFCA597"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459" w:type="dxa"/>
            <w:tcBorders>
              <w:top w:val="nil"/>
              <w:left w:val="nil"/>
              <w:bottom w:val="nil"/>
              <w:right w:val="nil"/>
            </w:tcBorders>
            <w:shd w:val="clear" w:color="auto" w:fill="auto"/>
            <w:noWrap/>
            <w:vAlign w:val="bottom"/>
            <w:hideMark/>
          </w:tcPr>
          <w:p w14:paraId="09695DC3"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421" w:type="dxa"/>
            <w:tcBorders>
              <w:top w:val="nil"/>
              <w:left w:val="nil"/>
              <w:bottom w:val="nil"/>
              <w:right w:val="nil"/>
            </w:tcBorders>
            <w:shd w:val="clear" w:color="auto" w:fill="auto"/>
            <w:noWrap/>
            <w:vAlign w:val="bottom"/>
            <w:hideMark/>
          </w:tcPr>
          <w:p w14:paraId="2A3EB564"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806" w:type="dxa"/>
            <w:tcBorders>
              <w:top w:val="nil"/>
              <w:left w:val="nil"/>
              <w:bottom w:val="nil"/>
              <w:right w:val="nil"/>
            </w:tcBorders>
            <w:shd w:val="clear" w:color="auto" w:fill="auto"/>
            <w:noWrap/>
            <w:vAlign w:val="bottom"/>
            <w:hideMark/>
          </w:tcPr>
          <w:p w14:paraId="42C195F8"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17A3205D"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526" w:type="dxa"/>
            <w:tcBorders>
              <w:top w:val="nil"/>
              <w:left w:val="nil"/>
              <w:bottom w:val="nil"/>
              <w:right w:val="nil"/>
            </w:tcBorders>
            <w:shd w:val="clear" w:color="auto" w:fill="auto"/>
            <w:noWrap/>
            <w:vAlign w:val="bottom"/>
            <w:hideMark/>
          </w:tcPr>
          <w:p w14:paraId="681D5E62"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49BAC432"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r>
      <w:tr w:rsidR="00EF6FE7" w:rsidRPr="00EF6FE7" w14:paraId="60EBCFBA" w14:textId="77777777" w:rsidTr="527D68ED">
        <w:trPr>
          <w:trHeight w:val="720"/>
        </w:trPr>
        <w:tc>
          <w:tcPr>
            <w:tcW w:w="4799" w:type="dxa"/>
            <w:gridSpan w:val="4"/>
            <w:tcBorders>
              <w:top w:val="nil"/>
              <w:left w:val="nil"/>
              <w:bottom w:val="nil"/>
              <w:right w:val="nil"/>
            </w:tcBorders>
            <w:shd w:val="clear" w:color="auto" w:fill="auto"/>
            <w:vAlign w:val="bottom"/>
            <w:hideMark/>
          </w:tcPr>
          <w:p w14:paraId="796E4D4F" w14:textId="77777777" w:rsidR="00EF6FE7" w:rsidRPr="00EF6FE7" w:rsidRDefault="00EF6FE7" w:rsidP="00EF6FE7">
            <w:pPr>
              <w:spacing w:after="0" w:line="240" w:lineRule="auto"/>
              <w:rPr>
                <w:rFonts w:ascii="Arial" w:eastAsia="Times New Roman" w:hAnsi="Arial" w:cs="Arial"/>
                <w:b/>
                <w:bCs/>
                <w:color w:val="000000"/>
              </w:rPr>
            </w:pPr>
            <w:r w:rsidRPr="00EF6FE7">
              <w:rPr>
                <w:rFonts w:ascii="Arial" w:eastAsia="Times New Roman" w:hAnsi="Arial" w:cs="Arial"/>
                <w:b/>
                <w:bCs/>
                <w:color w:val="000000"/>
              </w:rPr>
              <w:t>Physiologic Measurements and Laboratory Values</w:t>
            </w:r>
          </w:p>
        </w:tc>
        <w:tc>
          <w:tcPr>
            <w:tcW w:w="1421" w:type="dxa"/>
            <w:tcBorders>
              <w:top w:val="nil"/>
              <w:left w:val="nil"/>
              <w:bottom w:val="nil"/>
              <w:right w:val="nil"/>
            </w:tcBorders>
            <w:shd w:val="clear" w:color="auto" w:fill="auto"/>
            <w:noWrap/>
            <w:vAlign w:val="bottom"/>
            <w:hideMark/>
          </w:tcPr>
          <w:p w14:paraId="1798B8FA" w14:textId="77777777" w:rsidR="00EF6FE7" w:rsidRPr="00EF6FE7" w:rsidRDefault="00EF6FE7" w:rsidP="00EF6FE7">
            <w:pPr>
              <w:spacing w:after="0" w:line="240" w:lineRule="auto"/>
              <w:rPr>
                <w:rFonts w:ascii="Arial" w:eastAsia="Times New Roman" w:hAnsi="Arial" w:cs="Arial"/>
                <w:b/>
                <w:bCs/>
                <w:color w:val="000000"/>
              </w:rPr>
            </w:pPr>
          </w:p>
        </w:tc>
        <w:tc>
          <w:tcPr>
            <w:tcW w:w="806" w:type="dxa"/>
            <w:tcBorders>
              <w:top w:val="nil"/>
              <w:left w:val="nil"/>
              <w:bottom w:val="nil"/>
              <w:right w:val="nil"/>
            </w:tcBorders>
            <w:shd w:val="clear" w:color="auto" w:fill="auto"/>
            <w:noWrap/>
            <w:vAlign w:val="bottom"/>
            <w:hideMark/>
          </w:tcPr>
          <w:p w14:paraId="58FD0A3D"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7E7EA192"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526" w:type="dxa"/>
            <w:tcBorders>
              <w:top w:val="nil"/>
              <w:left w:val="nil"/>
              <w:bottom w:val="nil"/>
              <w:right w:val="nil"/>
            </w:tcBorders>
            <w:shd w:val="clear" w:color="auto" w:fill="auto"/>
            <w:noWrap/>
            <w:vAlign w:val="bottom"/>
            <w:hideMark/>
          </w:tcPr>
          <w:p w14:paraId="5B094EF4"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0F26DCA8"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r>
      <w:tr w:rsidR="00EF6FE7" w:rsidRPr="00EF6FE7" w14:paraId="6149856B" w14:textId="77777777" w:rsidTr="527D68ED">
        <w:trPr>
          <w:trHeight w:val="600"/>
        </w:trPr>
        <w:tc>
          <w:tcPr>
            <w:tcW w:w="2805" w:type="dxa"/>
            <w:tcBorders>
              <w:top w:val="nil"/>
              <w:left w:val="nil"/>
              <w:bottom w:val="nil"/>
              <w:right w:val="nil"/>
            </w:tcBorders>
            <w:shd w:val="clear" w:color="auto" w:fill="auto"/>
            <w:vAlign w:val="bottom"/>
            <w:hideMark/>
          </w:tcPr>
          <w:p w14:paraId="518D0356"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Systolic Blood Pressure</w:t>
            </w:r>
          </w:p>
        </w:tc>
        <w:tc>
          <w:tcPr>
            <w:tcW w:w="581" w:type="dxa"/>
            <w:tcBorders>
              <w:top w:val="nil"/>
              <w:left w:val="nil"/>
              <w:bottom w:val="nil"/>
              <w:right w:val="nil"/>
            </w:tcBorders>
            <w:shd w:val="clear" w:color="auto" w:fill="auto"/>
            <w:noWrap/>
            <w:vAlign w:val="bottom"/>
            <w:hideMark/>
          </w:tcPr>
          <w:p w14:paraId="29C5E23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954" w:type="dxa"/>
            <w:tcBorders>
              <w:top w:val="nil"/>
              <w:left w:val="nil"/>
              <w:bottom w:val="nil"/>
              <w:right w:val="nil"/>
            </w:tcBorders>
            <w:shd w:val="clear" w:color="auto" w:fill="auto"/>
            <w:noWrap/>
            <w:vAlign w:val="bottom"/>
            <w:hideMark/>
          </w:tcPr>
          <w:p w14:paraId="278542D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3E62BFB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6D60FE5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0.0001</w:t>
            </w:r>
          </w:p>
        </w:tc>
        <w:tc>
          <w:tcPr>
            <w:tcW w:w="806" w:type="dxa"/>
            <w:tcBorders>
              <w:top w:val="nil"/>
              <w:left w:val="nil"/>
              <w:bottom w:val="nil"/>
              <w:right w:val="nil"/>
            </w:tcBorders>
            <w:shd w:val="clear" w:color="auto" w:fill="auto"/>
            <w:noWrap/>
            <w:vAlign w:val="bottom"/>
            <w:hideMark/>
          </w:tcPr>
          <w:p w14:paraId="3D09E79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094" w:type="dxa"/>
            <w:tcBorders>
              <w:top w:val="nil"/>
              <w:left w:val="nil"/>
              <w:bottom w:val="nil"/>
              <w:right w:val="nil"/>
            </w:tcBorders>
            <w:shd w:val="clear" w:color="auto" w:fill="auto"/>
            <w:noWrap/>
            <w:vAlign w:val="bottom"/>
            <w:hideMark/>
          </w:tcPr>
          <w:p w14:paraId="40061DC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45B0AB7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094" w:type="dxa"/>
            <w:tcBorders>
              <w:top w:val="nil"/>
              <w:left w:val="nil"/>
              <w:bottom w:val="nil"/>
              <w:right w:val="nil"/>
            </w:tcBorders>
            <w:shd w:val="clear" w:color="auto" w:fill="auto"/>
            <w:noWrap/>
            <w:vAlign w:val="bottom"/>
            <w:hideMark/>
          </w:tcPr>
          <w:p w14:paraId="25AFB89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6650645F" w14:textId="77777777" w:rsidTr="527D68ED">
        <w:trPr>
          <w:trHeight w:val="600"/>
        </w:trPr>
        <w:tc>
          <w:tcPr>
            <w:tcW w:w="2805" w:type="dxa"/>
            <w:tcBorders>
              <w:top w:val="nil"/>
              <w:left w:val="nil"/>
              <w:bottom w:val="nil"/>
              <w:right w:val="nil"/>
            </w:tcBorders>
            <w:shd w:val="clear" w:color="auto" w:fill="auto"/>
            <w:vAlign w:val="bottom"/>
            <w:hideMark/>
          </w:tcPr>
          <w:p w14:paraId="5C9050C8"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Diastolic Blood Pressure</w:t>
            </w:r>
          </w:p>
        </w:tc>
        <w:tc>
          <w:tcPr>
            <w:tcW w:w="581" w:type="dxa"/>
            <w:tcBorders>
              <w:top w:val="nil"/>
              <w:left w:val="nil"/>
              <w:bottom w:val="nil"/>
              <w:right w:val="nil"/>
            </w:tcBorders>
            <w:shd w:val="clear" w:color="auto" w:fill="auto"/>
            <w:noWrap/>
            <w:vAlign w:val="bottom"/>
            <w:hideMark/>
          </w:tcPr>
          <w:p w14:paraId="2777EC9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3EBD025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0.0021</w:t>
            </w:r>
          </w:p>
        </w:tc>
        <w:tc>
          <w:tcPr>
            <w:tcW w:w="459" w:type="dxa"/>
            <w:tcBorders>
              <w:top w:val="nil"/>
              <w:left w:val="nil"/>
              <w:bottom w:val="nil"/>
              <w:right w:val="nil"/>
            </w:tcBorders>
            <w:shd w:val="clear" w:color="auto" w:fill="auto"/>
            <w:noWrap/>
            <w:vAlign w:val="bottom"/>
            <w:hideMark/>
          </w:tcPr>
          <w:p w14:paraId="740FFCD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421" w:type="dxa"/>
            <w:tcBorders>
              <w:top w:val="nil"/>
              <w:left w:val="nil"/>
              <w:bottom w:val="nil"/>
              <w:right w:val="nil"/>
            </w:tcBorders>
            <w:shd w:val="clear" w:color="auto" w:fill="auto"/>
            <w:noWrap/>
            <w:vAlign w:val="bottom"/>
            <w:hideMark/>
          </w:tcPr>
          <w:p w14:paraId="24632B7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0.001</w:t>
            </w:r>
          </w:p>
        </w:tc>
        <w:tc>
          <w:tcPr>
            <w:tcW w:w="806" w:type="dxa"/>
            <w:tcBorders>
              <w:top w:val="nil"/>
              <w:left w:val="nil"/>
              <w:bottom w:val="nil"/>
              <w:right w:val="nil"/>
            </w:tcBorders>
            <w:shd w:val="clear" w:color="auto" w:fill="auto"/>
            <w:noWrap/>
            <w:vAlign w:val="bottom"/>
            <w:hideMark/>
          </w:tcPr>
          <w:p w14:paraId="0B86E44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50F010D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w:t>
            </w:r>
          </w:p>
        </w:tc>
        <w:tc>
          <w:tcPr>
            <w:tcW w:w="526" w:type="dxa"/>
            <w:tcBorders>
              <w:top w:val="nil"/>
              <w:left w:val="nil"/>
              <w:bottom w:val="nil"/>
              <w:right w:val="nil"/>
            </w:tcBorders>
            <w:shd w:val="clear" w:color="auto" w:fill="auto"/>
            <w:noWrap/>
            <w:vAlign w:val="bottom"/>
            <w:hideMark/>
          </w:tcPr>
          <w:p w14:paraId="24C2156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094" w:type="dxa"/>
            <w:tcBorders>
              <w:top w:val="nil"/>
              <w:left w:val="nil"/>
              <w:bottom w:val="nil"/>
              <w:right w:val="nil"/>
            </w:tcBorders>
            <w:shd w:val="clear" w:color="auto" w:fill="auto"/>
            <w:noWrap/>
            <w:vAlign w:val="bottom"/>
            <w:hideMark/>
          </w:tcPr>
          <w:p w14:paraId="44BB73A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0.00069</w:t>
            </w:r>
          </w:p>
        </w:tc>
      </w:tr>
      <w:tr w:rsidR="00EF6FE7" w:rsidRPr="00EF6FE7" w14:paraId="5A97228F" w14:textId="77777777" w:rsidTr="527D68ED">
        <w:trPr>
          <w:trHeight w:val="300"/>
        </w:trPr>
        <w:tc>
          <w:tcPr>
            <w:tcW w:w="2805" w:type="dxa"/>
            <w:tcBorders>
              <w:top w:val="nil"/>
              <w:left w:val="nil"/>
              <w:bottom w:val="nil"/>
              <w:right w:val="nil"/>
            </w:tcBorders>
            <w:shd w:val="clear" w:color="auto" w:fill="auto"/>
            <w:vAlign w:val="bottom"/>
            <w:hideMark/>
          </w:tcPr>
          <w:p w14:paraId="35276BC6"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lastRenderedPageBreak/>
              <w:t xml:space="preserve">   Hemoglobin</w:t>
            </w:r>
          </w:p>
        </w:tc>
        <w:tc>
          <w:tcPr>
            <w:tcW w:w="581" w:type="dxa"/>
            <w:tcBorders>
              <w:top w:val="nil"/>
              <w:left w:val="nil"/>
              <w:bottom w:val="nil"/>
              <w:right w:val="nil"/>
            </w:tcBorders>
            <w:shd w:val="clear" w:color="auto" w:fill="auto"/>
            <w:noWrap/>
            <w:vAlign w:val="bottom"/>
            <w:hideMark/>
          </w:tcPr>
          <w:p w14:paraId="445E6DE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0.8</w:t>
            </w:r>
          </w:p>
        </w:tc>
        <w:tc>
          <w:tcPr>
            <w:tcW w:w="954" w:type="dxa"/>
            <w:tcBorders>
              <w:top w:val="nil"/>
              <w:left w:val="nil"/>
              <w:bottom w:val="nil"/>
              <w:right w:val="nil"/>
            </w:tcBorders>
            <w:shd w:val="clear" w:color="auto" w:fill="auto"/>
            <w:noWrap/>
            <w:vAlign w:val="bottom"/>
            <w:hideMark/>
          </w:tcPr>
          <w:p w14:paraId="75AB5B7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49E0933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0.8</w:t>
            </w:r>
          </w:p>
        </w:tc>
        <w:tc>
          <w:tcPr>
            <w:tcW w:w="1421" w:type="dxa"/>
            <w:tcBorders>
              <w:top w:val="nil"/>
              <w:left w:val="nil"/>
              <w:bottom w:val="nil"/>
              <w:right w:val="nil"/>
            </w:tcBorders>
            <w:shd w:val="clear" w:color="auto" w:fill="auto"/>
            <w:noWrap/>
            <w:vAlign w:val="bottom"/>
            <w:hideMark/>
          </w:tcPr>
          <w:p w14:paraId="477C544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0.060</w:t>
            </w:r>
          </w:p>
        </w:tc>
        <w:tc>
          <w:tcPr>
            <w:tcW w:w="806" w:type="dxa"/>
            <w:tcBorders>
              <w:top w:val="nil"/>
              <w:left w:val="nil"/>
              <w:bottom w:val="nil"/>
              <w:right w:val="nil"/>
            </w:tcBorders>
            <w:shd w:val="clear" w:color="auto" w:fill="auto"/>
            <w:noWrap/>
            <w:vAlign w:val="bottom"/>
            <w:hideMark/>
          </w:tcPr>
          <w:p w14:paraId="07B9596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0.7</w:t>
            </w:r>
          </w:p>
        </w:tc>
        <w:tc>
          <w:tcPr>
            <w:tcW w:w="1094" w:type="dxa"/>
            <w:tcBorders>
              <w:top w:val="nil"/>
              <w:left w:val="nil"/>
              <w:bottom w:val="nil"/>
              <w:right w:val="nil"/>
            </w:tcBorders>
            <w:shd w:val="clear" w:color="auto" w:fill="auto"/>
            <w:noWrap/>
            <w:vAlign w:val="bottom"/>
            <w:hideMark/>
          </w:tcPr>
          <w:p w14:paraId="6CA837D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0C73D28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0.7</w:t>
            </w:r>
          </w:p>
        </w:tc>
        <w:tc>
          <w:tcPr>
            <w:tcW w:w="1094" w:type="dxa"/>
            <w:tcBorders>
              <w:top w:val="nil"/>
              <w:left w:val="nil"/>
              <w:bottom w:val="nil"/>
              <w:right w:val="nil"/>
            </w:tcBorders>
            <w:shd w:val="clear" w:color="auto" w:fill="auto"/>
            <w:noWrap/>
            <w:vAlign w:val="bottom"/>
            <w:hideMark/>
          </w:tcPr>
          <w:p w14:paraId="52607C8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3465F9A7" w14:textId="77777777" w:rsidTr="527D68ED">
        <w:trPr>
          <w:trHeight w:val="300"/>
        </w:trPr>
        <w:tc>
          <w:tcPr>
            <w:tcW w:w="2805" w:type="dxa"/>
            <w:tcBorders>
              <w:top w:val="nil"/>
              <w:left w:val="nil"/>
              <w:bottom w:val="nil"/>
              <w:right w:val="nil"/>
            </w:tcBorders>
            <w:shd w:val="clear" w:color="auto" w:fill="auto"/>
            <w:vAlign w:val="bottom"/>
            <w:hideMark/>
          </w:tcPr>
          <w:p w14:paraId="7315B305"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Albumin</w:t>
            </w:r>
          </w:p>
        </w:tc>
        <w:tc>
          <w:tcPr>
            <w:tcW w:w="581" w:type="dxa"/>
            <w:tcBorders>
              <w:top w:val="nil"/>
              <w:left w:val="nil"/>
              <w:bottom w:val="nil"/>
              <w:right w:val="nil"/>
            </w:tcBorders>
            <w:shd w:val="clear" w:color="auto" w:fill="auto"/>
            <w:noWrap/>
            <w:vAlign w:val="bottom"/>
            <w:hideMark/>
          </w:tcPr>
          <w:p w14:paraId="2281B65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653BD95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0.320</w:t>
            </w:r>
          </w:p>
        </w:tc>
        <w:tc>
          <w:tcPr>
            <w:tcW w:w="459" w:type="dxa"/>
            <w:tcBorders>
              <w:top w:val="nil"/>
              <w:left w:val="nil"/>
              <w:bottom w:val="nil"/>
              <w:right w:val="nil"/>
            </w:tcBorders>
            <w:shd w:val="clear" w:color="auto" w:fill="auto"/>
            <w:noWrap/>
            <w:vAlign w:val="bottom"/>
            <w:hideMark/>
          </w:tcPr>
          <w:p w14:paraId="440D432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0.7</w:t>
            </w:r>
          </w:p>
        </w:tc>
        <w:tc>
          <w:tcPr>
            <w:tcW w:w="1421" w:type="dxa"/>
            <w:tcBorders>
              <w:top w:val="nil"/>
              <w:left w:val="nil"/>
              <w:bottom w:val="nil"/>
              <w:right w:val="nil"/>
            </w:tcBorders>
            <w:shd w:val="clear" w:color="auto" w:fill="auto"/>
            <w:noWrap/>
            <w:vAlign w:val="bottom"/>
            <w:hideMark/>
          </w:tcPr>
          <w:p w14:paraId="4BD7297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0.380</w:t>
            </w:r>
          </w:p>
        </w:tc>
        <w:tc>
          <w:tcPr>
            <w:tcW w:w="806" w:type="dxa"/>
            <w:tcBorders>
              <w:top w:val="nil"/>
              <w:left w:val="nil"/>
              <w:bottom w:val="nil"/>
              <w:right w:val="nil"/>
            </w:tcBorders>
            <w:shd w:val="clear" w:color="auto" w:fill="auto"/>
            <w:noWrap/>
            <w:vAlign w:val="bottom"/>
            <w:hideMark/>
          </w:tcPr>
          <w:p w14:paraId="185F317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0.3</w:t>
            </w:r>
          </w:p>
        </w:tc>
        <w:tc>
          <w:tcPr>
            <w:tcW w:w="1094" w:type="dxa"/>
            <w:tcBorders>
              <w:top w:val="nil"/>
              <w:left w:val="nil"/>
              <w:bottom w:val="nil"/>
              <w:right w:val="nil"/>
            </w:tcBorders>
            <w:shd w:val="clear" w:color="auto" w:fill="auto"/>
            <w:noWrap/>
            <w:vAlign w:val="bottom"/>
            <w:hideMark/>
          </w:tcPr>
          <w:p w14:paraId="16FA988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26B9254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0.4</w:t>
            </w:r>
          </w:p>
        </w:tc>
        <w:tc>
          <w:tcPr>
            <w:tcW w:w="1094" w:type="dxa"/>
            <w:tcBorders>
              <w:top w:val="nil"/>
              <w:left w:val="nil"/>
              <w:bottom w:val="nil"/>
              <w:right w:val="nil"/>
            </w:tcBorders>
            <w:shd w:val="clear" w:color="auto" w:fill="auto"/>
            <w:noWrap/>
            <w:vAlign w:val="bottom"/>
            <w:hideMark/>
          </w:tcPr>
          <w:p w14:paraId="27D869F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61552F64" w14:textId="77777777" w:rsidTr="527D68ED">
        <w:trPr>
          <w:trHeight w:val="300"/>
        </w:trPr>
        <w:tc>
          <w:tcPr>
            <w:tcW w:w="2805" w:type="dxa"/>
            <w:tcBorders>
              <w:top w:val="nil"/>
              <w:left w:val="nil"/>
              <w:bottom w:val="nil"/>
              <w:right w:val="nil"/>
            </w:tcBorders>
            <w:shd w:val="clear" w:color="auto" w:fill="auto"/>
            <w:vAlign w:val="bottom"/>
            <w:hideMark/>
          </w:tcPr>
          <w:p w14:paraId="47275C1A"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BUN</w:t>
            </w:r>
          </w:p>
        </w:tc>
        <w:tc>
          <w:tcPr>
            <w:tcW w:w="581" w:type="dxa"/>
            <w:tcBorders>
              <w:top w:val="nil"/>
              <w:left w:val="nil"/>
              <w:bottom w:val="nil"/>
              <w:right w:val="nil"/>
            </w:tcBorders>
            <w:shd w:val="clear" w:color="auto" w:fill="auto"/>
            <w:noWrap/>
            <w:vAlign w:val="bottom"/>
            <w:hideMark/>
          </w:tcPr>
          <w:p w14:paraId="4C05228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954" w:type="dxa"/>
            <w:tcBorders>
              <w:top w:val="nil"/>
              <w:left w:val="nil"/>
              <w:bottom w:val="nil"/>
              <w:right w:val="nil"/>
            </w:tcBorders>
            <w:shd w:val="clear" w:color="auto" w:fill="auto"/>
            <w:noWrap/>
            <w:vAlign w:val="bottom"/>
            <w:hideMark/>
          </w:tcPr>
          <w:p w14:paraId="7C0A105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292108F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7362744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0.009</w:t>
            </w:r>
          </w:p>
        </w:tc>
        <w:tc>
          <w:tcPr>
            <w:tcW w:w="806" w:type="dxa"/>
            <w:tcBorders>
              <w:top w:val="nil"/>
              <w:left w:val="nil"/>
              <w:bottom w:val="nil"/>
              <w:right w:val="nil"/>
            </w:tcBorders>
            <w:shd w:val="clear" w:color="auto" w:fill="auto"/>
            <w:noWrap/>
            <w:vAlign w:val="bottom"/>
            <w:hideMark/>
          </w:tcPr>
          <w:p w14:paraId="2314962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094" w:type="dxa"/>
            <w:tcBorders>
              <w:top w:val="nil"/>
              <w:left w:val="nil"/>
              <w:bottom w:val="nil"/>
              <w:right w:val="nil"/>
            </w:tcBorders>
            <w:shd w:val="clear" w:color="auto" w:fill="auto"/>
            <w:noWrap/>
            <w:vAlign w:val="bottom"/>
            <w:hideMark/>
          </w:tcPr>
          <w:p w14:paraId="67D00FA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33F6800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094" w:type="dxa"/>
            <w:tcBorders>
              <w:top w:val="nil"/>
              <w:left w:val="nil"/>
              <w:bottom w:val="nil"/>
              <w:right w:val="nil"/>
            </w:tcBorders>
            <w:shd w:val="clear" w:color="auto" w:fill="auto"/>
            <w:noWrap/>
            <w:vAlign w:val="bottom"/>
            <w:hideMark/>
          </w:tcPr>
          <w:p w14:paraId="129B0D2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381D6A1D" w14:textId="77777777" w:rsidTr="527D68ED">
        <w:trPr>
          <w:trHeight w:val="300"/>
        </w:trPr>
        <w:tc>
          <w:tcPr>
            <w:tcW w:w="2805" w:type="dxa"/>
            <w:tcBorders>
              <w:top w:val="nil"/>
              <w:left w:val="nil"/>
              <w:bottom w:val="nil"/>
              <w:right w:val="nil"/>
            </w:tcBorders>
            <w:shd w:val="clear" w:color="auto" w:fill="auto"/>
            <w:vAlign w:val="bottom"/>
            <w:hideMark/>
          </w:tcPr>
          <w:p w14:paraId="1C080A70"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Creatinine</w:t>
            </w:r>
          </w:p>
        </w:tc>
        <w:tc>
          <w:tcPr>
            <w:tcW w:w="581" w:type="dxa"/>
            <w:tcBorders>
              <w:top w:val="nil"/>
              <w:left w:val="nil"/>
              <w:bottom w:val="nil"/>
              <w:right w:val="nil"/>
            </w:tcBorders>
            <w:shd w:val="clear" w:color="auto" w:fill="auto"/>
            <w:noWrap/>
            <w:vAlign w:val="bottom"/>
            <w:hideMark/>
          </w:tcPr>
          <w:p w14:paraId="7B852ED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3F64061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0.670</w:t>
            </w:r>
          </w:p>
        </w:tc>
        <w:tc>
          <w:tcPr>
            <w:tcW w:w="459" w:type="dxa"/>
            <w:tcBorders>
              <w:top w:val="nil"/>
              <w:left w:val="nil"/>
              <w:bottom w:val="nil"/>
              <w:right w:val="nil"/>
            </w:tcBorders>
            <w:shd w:val="clear" w:color="auto" w:fill="auto"/>
            <w:noWrap/>
            <w:vAlign w:val="bottom"/>
            <w:hideMark/>
          </w:tcPr>
          <w:p w14:paraId="7B4A7B8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73725F8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0.910</w:t>
            </w:r>
          </w:p>
        </w:tc>
        <w:tc>
          <w:tcPr>
            <w:tcW w:w="806" w:type="dxa"/>
            <w:tcBorders>
              <w:top w:val="nil"/>
              <w:left w:val="nil"/>
              <w:bottom w:val="nil"/>
              <w:right w:val="nil"/>
            </w:tcBorders>
            <w:shd w:val="clear" w:color="auto" w:fill="auto"/>
            <w:noWrap/>
            <w:vAlign w:val="bottom"/>
            <w:hideMark/>
          </w:tcPr>
          <w:p w14:paraId="05C6DA2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38AC524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0.450</w:t>
            </w:r>
          </w:p>
        </w:tc>
        <w:tc>
          <w:tcPr>
            <w:tcW w:w="526" w:type="dxa"/>
            <w:tcBorders>
              <w:top w:val="nil"/>
              <w:left w:val="nil"/>
              <w:bottom w:val="nil"/>
              <w:right w:val="nil"/>
            </w:tcBorders>
            <w:shd w:val="clear" w:color="auto" w:fill="auto"/>
            <w:noWrap/>
            <w:vAlign w:val="bottom"/>
            <w:hideMark/>
          </w:tcPr>
          <w:p w14:paraId="45DE340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094" w:type="dxa"/>
            <w:tcBorders>
              <w:top w:val="nil"/>
              <w:left w:val="nil"/>
              <w:bottom w:val="nil"/>
              <w:right w:val="nil"/>
            </w:tcBorders>
            <w:shd w:val="clear" w:color="auto" w:fill="auto"/>
            <w:noWrap/>
            <w:vAlign w:val="bottom"/>
            <w:hideMark/>
          </w:tcPr>
          <w:p w14:paraId="787EEB7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0.020</w:t>
            </w:r>
          </w:p>
        </w:tc>
      </w:tr>
      <w:tr w:rsidR="00EF6FE7" w:rsidRPr="00EF6FE7" w14:paraId="0781D711" w14:textId="77777777" w:rsidTr="527D68ED">
        <w:trPr>
          <w:trHeight w:val="300"/>
        </w:trPr>
        <w:tc>
          <w:tcPr>
            <w:tcW w:w="2805" w:type="dxa"/>
            <w:tcBorders>
              <w:top w:val="nil"/>
              <w:left w:val="nil"/>
              <w:bottom w:val="nil"/>
              <w:right w:val="nil"/>
            </w:tcBorders>
            <w:shd w:val="clear" w:color="auto" w:fill="auto"/>
            <w:vAlign w:val="bottom"/>
            <w:hideMark/>
          </w:tcPr>
          <w:p w14:paraId="5B7CA17E"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w:t>
            </w:r>
            <w:proofErr w:type="spellStart"/>
            <w:r w:rsidRPr="00EF6FE7">
              <w:rPr>
                <w:rFonts w:ascii="Arial" w:eastAsia="Times New Roman" w:hAnsi="Arial" w:cs="Arial"/>
                <w:color w:val="000000"/>
              </w:rPr>
              <w:t>UrineMicroAlb</w:t>
            </w:r>
            <w:proofErr w:type="spellEnd"/>
          </w:p>
        </w:tc>
        <w:tc>
          <w:tcPr>
            <w:tcW w:w="581" w:type="dxa"/>
            <w:tcBorders>
              <w:top w:val="nil"/>
              <w:left w:val="nil"/>
              <w:bottom w:val="nil"/>
              <w:right w:val="nil"/>
            </w:tcBorders>
            <w:shd w:val="clear" w:color="auto" w:fill="auto"/>
            <w:noWrap/>
            <w:vAlign w:val="bottom"/>
            <w:hideMark/>
          </w:tcPr>
          <w:p w14:paraId="574C392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2238CFC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0.00840</w:t>
            </w:r>
          </w:p>
        </w:tc>
        <w:tc>
          <w:tcPr>
            <w:tcW w:w="459" w:type="dxa"/>
            <w:tcBorders>
              <w:top w:val="nil"/>
              <w:left w:val="nil"/>
              <w:bottom w:val="nil"/>
              <w:right w:val="nil"/>
            </w:tcBorders>
            <w:shd w:val="clear" w:color="auto" w:fill="auto"/>
            <w:noWrap/>
            <w:vAlign w:val="bottom"/>
            <w:hideMark/>
          </w:tcPr>
          <w:p w14:paraId="7888CE6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3362301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0.840</w:t>
            </w:r>
          </w:p>
        </w:tc>
        <w:tc>
          <w:tcPr>
            <w:tcW w:w="806" w:type="dxa"/>
            <w:tcBorders>
              <w:top w:val="nil"/>
              <w:left w:val="nil"/>
              <w:bottom w:val="nil"/>
              <w:right w:val="nil"/>
            </w:tcBorders>
            <w:shd w:val="clear" w:color="auto" w:fill="auto"/>
            <w:noWrap/>
            <w:vAlign w:val="bottom"/>
            <w:hideMark/>
          </w:tcPr>
          <w:p w14:paraId="58DB958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7B045E9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0.000094</w:t>
            </w:r>
          </w:p>
        </w:tc>
        <w:tc>
          <w:tcPr>
            <w:tcW w:w="526" w:type="dxa"/>
            <w:tcBorders>
              <w:top w:val="nil"/>
              <w:left w:val="nil"/>
              <w:bottom w:val="nil"/>
              <w:right w:val="nil"/>
            </w:tcBorders>
            <w:shd w:val="clear" w:color="auto" w:fill="auto"/>
            <w:noWrap/>
            <w:vAlign w:val="bottom"/>
            <w:hideMark/>
          </w:tcPr>
          <w:p w14:paraId="71ACCA8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0CE3500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24290A77" w14:textId="77777777" w:rsidTr="527D68ED">
        <w:trPr>
          <w:trHeight w:val="300"/>
        </w:trPr>
        <w:tc>
          <w:tcPr>
            <w:tcW w:w="2805" w:type="dxa"/>
            <w:tcBorders>
              <w:top w:val="nil"/>
              <w:left w:val="nil"/>
              <w:bottom w:val="nil"/>
              <w:right w:val="nil"/>
            </w:tcBorders>
            <w:shd w:val="clear" w:color="auto" w:fill="auto"/>
            <w:vAlign w:val="bottom"/>
            <w:hideMark/>
          </w:tcPr>
          <w:p w14:paraId="1B245556"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ACR</w:t>
            </w:r>
          </w:p>
        </w:tc>
        <w:tc>
          <w:tcPr>
            <w:tcW w:w="581" w:type="dxa"/>
            <w:tcBorders>
              <w:top w:val="nil"/>
              <w:left w:val="nil"/>
              <w:bottom w:val="nil"/>
              <w:right w:val="nil"/>
            </w:tcBorders>
            <w:shd w:val="clear" w:color="auto" w:fill="auto"/>
            <w:noWrap/>
            <w:vAlign w:val="bottom"/>
            <w:hideMark/>
          </w:tcPr>
          <w:p w14:paraId="5BEA738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4C5EA6C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0.022</w:t>
            </w:r>
          </w:p>
        </w:tc>
        <w:tc>
          <w:tcPr>
            <w:tcW w:w="459" w:type="dxa"/>
            <w:tcBorders>
              <w:top w:val="nil"/>
              <w:left w:val="nil"/>
              <w:bottom w:val="nil"/>
              <w:right w:val="nil"/>
            </w:tcBorders>
            <w:shd w:val="clear" w:color="auto" w:fill="auto"/>
            <w:noWrap/>
            <w:vAlign w:val="bottom"/>
            <w:hideMark/>
          </w:tcPr>
          <w:p w14:paraId="66303A7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633FC6D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0.800</w:t>
            </w:r>
          </w:p>
        </w:tc>
        <w:tc>
          <w:tcPr>
            <w:tcW w:w="806" w:type="dxa"/>
            <w:tcBorders>
              <w:top w:val="nil"/>
              <w:left w:val="nil"/>
              <w:bottom w:val="nil"/>
              <w:right w:val="nil"/>
            </w:tcBorders>
            <w:shd w:val="clear" w:color="auto" w:fill="auto"/>
            <w:noWrap/>
            <w:vAlign w:val="bottom"/>
            <w:hideMark/>
          </w:tcPr>
          <w:p w14:paraId="20BBF74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6609479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0D0C309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27AFF3C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22BF70AE" w14:textId="77777777" w:rsidTr="527D68ED">
        <w:trPr>
          <w:trHeight w:val="300"/>
        </w:trPr>
        <w:tc>
          <w:tcPr>
            <w:tcW w:w="2805" w:type="dxa"/>
            <w:tcBorders>
              <w:top w:val="nil"/>
              <w:left w:val="nil"/>
              <w:bottom w:val="nil"/>
              <w:right w:val="nil"/>
            </w:tcBorders>
            <w:shd w:val="clear" w:color="auto" w:fill="auto"/>
            <w:vAlign w:val="bottom"/>
            <w:hideMark/>
          </w:tcPr>
          <w:p w14:paraId="55834EE5"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Lipid panel</w:t>
            </w:r>
          </w:p>
        </w:tc>
        <w:tc>
          <w:tcPr>
            <w:tcW w:w="581" w:type="dxa"/>
            <w:tcBorders>
              <w:top w:val="nil"/>
              <w:left w:val="nil"/>
              <w:bottom w:val="nil"/>
              <w:right w:val="nil"/>
            </w:tcBorders>
            <w:shd w:val="clear" w:color="auto" w:fill="auto"/>
            <w:noWrap/>
            <w:vAlign w:val="bottom"/>
            <w:hideMark/>
          </w:tcPr>
          <w:p w14:paraId="297694F7" w14:textId="77777777" w:rsidR="00EF6FE7" w:rsidRPr="00EF6FE7" w:rsidRDefault="00EF6FE7" w:rsidP="00EF6FE7">
            <w:pPr>
              <w:spacing w:after="0" w:line="240" w:lineRule="auto"/>
              <w:rPr>
                <w:rFonts w:ascii="Arial" w:eastAsia="Times New Roman" w:hAnsi="Arial" w:cs="Arial"/>
                <w:color w:val="000000"/>
              </w:rPr>
            </w:pPr>
          </w:p>
        </w:tc>
        <w:tc>
          <w:tcPr>
            <w:tcW w:w="954" w:type="dxa"/>
            <w:tcBorders>
              <w:top w:val="nil"/>
              <w:left w:val="nil"/>
              <w:bottom w:val="nil"/>
              <w:right w:val="nil"/>
            </w:tcBorders>
            <w:shd w:val="clear" w:color="auto" w:fill="auto"/>
            <w:noWrap/>
            <w:vAlign w:val="bottom"/>
            <w:hideMark/>
          </w:tcPr>
          <w:p w14:paraId="453D7F2D"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459" w:type="dxa"/>
            <w:tcBorders>
              <w:top w:val="nil"/>
              <w:left w:val="nil"/>
              <w:bottom w:val="nil"/>
              <w:right w:val="nil"/>
            </w:tcBorders>
            <w:shd w:val="clear" w:color="auto" w:fill="auto"/>
            <w:noWrap/>
            <w:vAlign w:val="bottom"/>
            <w:hideMark/>
          </w:tcPr>
          <w:p w14:paraId="6344CB12"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421" w:type="dxa"/>
            <w:tcBorders>
              <w:top w:val="nil"/>
              <w:left w:val="nil"/>
              <w:bottom w:val="nil"/>
              <w:right w:val="nil"/>
            </w:tcBorders>
            <w:shd w:val="clear" w:color="auto" w:fill="auto"/>
            <w:noWrap/>
            <w:vAlign w:val="bottom"/>
            <w:hideMark/>
          </w:tcPr>
          <w:p w14:paraId="612F56B1"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806" w:type="dxa"/>
            <w:tcBorders>
              <w:top w:val="nil"/>
              <w:left w:val="nil"/>
              <w:bottom w:val="nil"/>
              <w:right w:val="nil"/>
            </w:tcBorders>
            <w:shd w:val="clear" w:color="auto" w:fill="auto"/>
            <w:noWrap/>
            <w:vAlign w:val="bottom"/>
            <w:hideMark/>
          </w:tcPr>
          <w:p w14:paraId="701DA661"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3C84CE86"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526" w:type="dxa"/>
            <w:tcBorders>
              <w:top w:val="nil"/>
              <w:left w:val="nil"/>
              <w:bottom w:val="nil"/>
              <w:right w:val="nil"/>
            </w:tcBorders>
            <w:shd w:val="clear" w:color="auto" w:fill="auto"/>
            <w:noWrap/>
            <w:vAlign w:val="bottom"/>
            <w:hideMark/>
          </w:tcPr>
          <w:p w14:paraId="4DF3CB1D"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1CC3E89C"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r>
      <w:tr w:rsidR="00EF6FE7" w:rsidRPr="00EF6FE7" w14:paraId="0D46EC6C" w14:textId="77777777" w:rsidTr="527D68ED">
        <w:trPr>
          <w:trHeight w:val="300"/>
        </w:trPr>
        <w:tc>
          <w:tcPr>
            <w:tcW w:w="2805" w:type="dxa"/>
            <w:tcBorders>
              <w:top w:val="nil"/>
              <w:left w:val="nil"/>
              <w:bottom w:val="nil"/>
              <w:right w:val="nil"/>
            </w:tcBorders>
            <w:shd w:val="clear" w:color="auto" w:fill="auto"/>
            <w:vAlign w:val="bottom"/>
            <w:hideMark/>
          </w:tcPr>
          <w:p w14:paraId="25528C0B"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Total Cholesterol</w:t>
            </w:r>
          </w:p>
        </w:tc>
        <w:tc>
          <w:tcPr>
            <w:tcW w:w="581" w:type="dxa"/>
            <w:tcBorders>
              <w:top w:val="nil"/>
              <w:left w:val="nil"/>
              <w:bottom w:val="nil"/>
              <w:right w:val="nil"/>
            </w:tcBorders>
            <w:shd w:val="clear" w:color="auto" w:fill="auto"/>
            <w:noWrap/>
            <w:vAlign w:val="bottom"/>
            <w:hideMark/>
          </w:tcPr>
          <w:p w14:paraId="6AD34AC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46E78FE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0.120</w:t>
            </w:r>
          </w:p>
        </w:tc>
        <w:tc>
          <w:tcPr>
            <w:tcW w:w="459" w:type="dxa"/>
            <w:tcBorders>
              <w:top w:val="nil"/>
              <w:left w:val="nil"/>
              <w:bottom w:val="nil"/>
              <w:right w:val="nil"/>
            </w:tcBorders>
            <w:shd w:val="clear" w:color="auto" w:fill="auto"/>
            <w:noWrap/>
            <w:vAlign w:val="bottom"/>
            <w:hideMark/>
          </w:tcPr>
          <w:p w14:paraId="3C8856F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557D884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0.530</w:t>
            </w:r>
          </w:p>
        </w:tc>
        <w:tc>
          <w:tcPr>
            <w:tcW w:w="806" w:type="dxa"/>
            <w:tcBorders>
              <w:top w:val="nil"/>
              <w:left w:val="nil"/>
              <w:bottom w:val="nil"/>
              <w:right w:val="nil"/>
            </w:tcBorders>
            <w:shd w:val="clear" w:color="auto" w:fill="auto"/>
            <w:noWrap/>
            <w:vAlign w:val="bottom"/>
            <w:hideMark/>
          </w:tcPr>
          <w:p w14:paraId="4BE2660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47722BD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0.029</w:t>
            </w:r>
          </w:p>
        </w:tc>
        <w:tc>
          <w:tcPr>
            <w:tcW w:w="526" w:type="dxa"/>
            <w:tcBorders>
              <w:top w:val="nil"/>
              <w:left w:val="nil"/>
              <w:bottom w:val="nil"/>
              <w:right w:val="nil"/>
            </w:tcBorders>
            <w:shd w:val="clear" w:color="auto" w:fill="auto"/>
            <w:noWrap/>
            <w:vAlign w:val="bottom"/>
            <w:hideMark/>
          </w:tcPr>
          <w:p w14:paraId="02096BA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3E74434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0.120</w:t>
            </w:r>
          </w:p>
        </w:tc>
      </w:tr>
      <w:tr w:rsidR="00EF6FE7" w:rsidRPr="00EF6FE7" w14:paraId="02F71404" w14:textId="77777777" w:rsidTr="527D68ED">
        <w:trPr>
          <w:trHeight w:val="300"/>
        </w:trPr>
        <w:tc>
          <w:tcPr>
            <w:tcW w:w="2805" w:type="dxa"/>
            <w:tcBorders>
              <w:top w:val="nil"/>
              <w:left w:val="nil"/>
              <w:bottom w:val="nil"/>
              <w:right w:val="nil"/>
            </w:tcBorders>
            <w:shd w:val="clear" w:color="auto" w:fill="auto"/>
            <w:vAlign w:val="bottom"/>
            <w:hideMark/>
          </w:tcPr>
          <w:p w14:paraId="74E8909F"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LDL</w:t>
            </w:r>
          </w:p>
        </w:tc>
        <w:tc>
          <w:tcPr>
            <w:tcW w:w="581" w:type="dxa"/>
            <w:tcBorders>
              <w:top w:val="nil"/>
              <w:left w:val="nil"/>
              <w:bottom w:val="nil"/>
              <w:right w:val="nil"/>
            </w:tcBorders>
            <w:shd w:val="clear" w:color="auto" w:fill="auto"/>
            <w:noWrap/>
            <w:vAlign w:val="bottom"/>
            <w:hideMark/>
          </w:tcPr>
          <w:p w14:paraId="1901161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59B9C47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0.700</w:t>
            </w:r>
          </w:p>
        </w:tc>
        <w:tc>
          <w:tcPr>
            <w:tcW w:w="459" w:type="dxa"/>
            <w:tcBorders>
              <w:top w:val="nil"/>
              <w:left w:val="nil"/>
              <w:bottom w:val="nil"/>
              <w:right w:val="nil"/>
            </w:tcBorders>
            <w:shd w:val="clear" w:color="auto" w:fill="auto"/>
            <w:noWrap/>
            <w:vAlign w:val="bottom"/>
            <w:hideMark/>
          </w:tcPr>
          <w:p w14:paraId="46B35EC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6A47C5B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0.570</w:t>
            </w:r>
          </w:p>
        </w:tc>
        <w:tc>
          <w:tcPr>
            <w:tcW w:w="806" w:type="dxa"/>
            <w:tcBorders>
              <w:top w:val="nil"/>
              <w:left w:val="nil"/>
              <w:bottom w:val="nil"/>
              <w:right w:val="nil"/>
            </w:tcBorders>
            <w:shd w:val="clear" w:color="auto" w:fill="auto"/>
            <w:noWrap/>
            <w:vAlign w:val="bottom"/>
            <w:hideMark/>
          </w:tcPr>
          <w:p w14:paraId="5E78097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3E10F9B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0.330</w:t>
            </w:r>
          </w:p>
        </w:tc>
        <w:tc>
          <w:tcPr>
            <w:tcW w:w="526" w:type="dxa"/>
            <w:tcBorders>
              <w:top w:val="nil"/>
              <w:left w:val="nil"/>
              <w:bottom w:val="nil"/>
              <w:right w:val="nil"/>
            </w:tcBorders>
            <w:shd w:val="clear" w:color="auto" w:fill="auto"/>
            <w:noWrap/>
            <w:vAlign w:val="bottom"/>
            <w:hideMark/>
          </w:tcPr>
          <w:p w14:paraId="2C48E49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0376E33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0.790</w:t>
            </w:r>
          </w:p>
        </w:tc>
      </w:tr>
      <w:tr w:rsidR="00EF6FE7" w:rsidRPr="00EF6FE7" w14:paraId="057BBB4D" w14:textId="77777777" w:rsidTr="527D68ED">
        <w:trPr>
          <w:trHeight w:val="300"/>
        </w:trPr>
        <w:tc>
          <w:tcPr>
            <w:tcW w:w="2805" w:type="dxa"/>
            <w:tcBorders>
              <w:top w:val="nil"/>
              <w:left w:val="nil"/>
              <w:bottom w:val="nil"/>
              <w:right w:val="nil"/>
            </w:tcBorders>
            <w:shd w:val="clear" w:color="auto" w:fill="auto"/>
            <w:vAlign w:val="bottom"/>
            <w:hideMark/>
          </w:tcPr>
          <w:p w14:paraId="5BC793ED"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HDL</w:t>
            </w:r>
          </w:p>
        </w:tc>
        <w:tc>
          <w:tcPr>
            <w:tcW w:w="581" w:type="dxa"/>
            <w:tcBorders>
              <w:top w:val="nil"/>
              <w:left w:val="nil"/>
              <w:bottom w:val="nil"/>
              <w:right w:val="nil"/>
            </w:tcBorders>
            <w:shd w:val="clear" w:color="auto" w:fill="auto"/>
            <w:noWrap/>
            <w:vAlign w:val="bottom"/>
            <w:hideMark/>
          </w:tcPr>
          <w:p w14:paraId="1282C6F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3E17B05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0.018</w:t>
            </w:r>
          </w:p>
        </w:tc>
        <w:tc>
          <w:tcPr>
            <w:tcW w:w="459" w:type="dxa"/>
            <w:tcBorders>
              <w:top w:val="nil"/>
              <w:left w:val="nil"/>
              <w:bottom w:val="nil"/>
              <w:right w:val="nil"/>
            </w:tcBorders>
            <w:shd w:val="clear" w:color="auto" w:fill="auto"/>
            <w:noWrap/>
            <w:vAlign w:val="bottom"/>
            <w:hideMark/>
          </w:tcPr>
          <w:p w14:paraId="2DD600A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05E4063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0.003</w:t>
            </w:r>
          </w:p>
        </w:tc>
        <w:tc>
          <w:tcPr>
            <w:tcW w:w="806" w:type="dxa"/>
            <w:tcBorders>
              <w:top w:val="nil"/>
              <w:left w:val="nil"/>
              <w:bottom w:val="nil"/>
              <w:right w:val="nil"/>
            </w:tcBorders>
            <w:shd w:val="clear" w:color="auto" w:fill="auto"/>
            <w:noWrap/>
            <w:vAlign w:val="bottom"/>
            <w:hideMark/>
          </w:tcPr>
          <w:p w14:paraId="17CE8BD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69D7DBF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0.016</w:t>
            </w:r>
          </w:p>
        </w:tc>
        <w:tc>
          <w:tcPr>
            <w:tcW w:w="526" w:type="dxa"/>
            <w:tcBorders>
              <w:top w:val="nil"/>
              <w:left w:val="nil"/>
              <w:bottom w:val="nil"/>
              <w:right w:val="nil"/>
            </w:tcBorders>
            <w:shd w:val="clear" w:color="auto" w:fill="auto"/>
            <w:noWrap/>
            <w:vAlign w:val="bottom"/>
            <w:hideMark/>
          </w:tcPr>
          <w:p w14:paraId="191DC42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25FA117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0.760</w:t>
            </w:r>
          </w:p>
        </w:tc>
      </w:tr>
      <w:tr w:rsidR="00EF6FE7" w:rsidRPr="00EF6FE7" w14:paraId="4E785B8C" w14:textId="77777777" w:rsidTr="527D68ED">
        <w:trPr>
          <w:trHeight w:val="300"/>
        </w:trPr>
        <w:tc>
          <w:tcPr>
            <w:tcW w:w="2805" w:type="dxa"/>
            <w:tcBorders>
              <w:top w:val="nil"/>
              <w:left w:val="nil"/>
              <w:bottom w:val="nil"/>
              <w:right w:val="nil"/>
            </w:tcBorders>
            <w:shd w:val="clear" w:color="auto" w:fill="auto"/>
            <w:vAlign w:val="bottom"/>
            <w:hideMark/>
          </w:tcPr>
          <w:p w14:paraId="76CD22A1"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Triglycerides</w:t>
            </w:r>
          </w:p>
        </w:tc>
        <w:tc>
          <w:tcPr>
            <w:tcW w:w="581" w:type="dxa"/>
            <w:tcBorders>
              <w:top w:val="nil"/>
              <w:left w:val="nil"/>
              <w:bottom w:val="nil"/>
              <w:right w:val="nil"/>
            </w:tcBorders>
            <w:shd w:val="clear" w:color="auto" w:fill="auto"/>
            <w:noWrap/>
            <w:vAlign w:val="bottom"/>
            <w:hideMark/>
          </w:tcPr>
          <w:p w14:paraId="36B67A6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11822A9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0.440</w:t>
            </w:r>
          </w:p>
        </w:tc>
        <w:tc>
          <w:tcPr>
            <w:tcW w:w="459" w:type="dxa"/>
            <w:tcBorders>
              <w:top w:val="nil"/>
              <w:left w:val="nil"/>
              <w:bottom w:val="nil"/>
              <w:right w:val="nil"/>
            </w:tcBorders>
            <w:shd w:val="clear" w:color="auto" w:fill="auto"/>
            <w:noWrap/>
            <w:vAlign w:val="bottom"/>
            <w:hideMark/>
          </w:tcPr>
          <w:p w14:paraId="49A7C72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4490122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0.260</w:t>
            </w:r>
          </w:p>
        </w:tc>
        <w:tc>
          <w:tcPr>
            <w:tcW w:w="806" w:type="dxa"/>
            <w:tcBorders>
              <w:top w:val="nil"/>
              <w:left w:val="nil"/>
              <w:bottom w:val="nil"/>
              <w:right w:val="nil"/>
            </w:tcBorders>
            <w:shd w:val="clear" w:color="auto" w:fill="auto"/>
            <w:noWrap/>
            <w:vAlign w:val="bottom"/>
            <w:hideMark/>
          </w:tcPr>
          <w:p w14:paraId="6614A2E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40BB529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0.790</w:t>
            </w:r>
          </w:p>
        </w:tc>
        <w:tc>
          <w:tcPr>
            <w:tcW w:w="526" w:type="dxa"/>
            <w:tcBorders>
              <w:top w:val="nil"/>
              <w:left w:val="nil"/>
              <w:bottom w:val="nil"/>
              <w:right w:val="nil"/>
            </w:tcBorders>
            <w:shd w:val="clear" w:color="auto" w:fill="auto"/>
            <w:noWrap/>
            <w:vAlign w:val="bottom"/>
            <w:hideMark/>
          </w:tcPr>
          <w:p w14:paraId="6D5D15D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271AE96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0.093</w:t>
            </w:r>
          </w:p>
        </w:tc>
      </w:tr>
      <w:tr w:rsidR="00EF6FE7" w:rsidRPr="00EF6FE7" w14:paraId="73EA94CD" w14:textId="77777777" w:rsidTr="527D68ED">
        <w:trPr>
          <w:trHeight w:val="300"/>
        </w:trPr>
        <w:tc>
          <w:tcPr>
            <w:tcW w:w="2805" w:type="dxa"/>
            <w:tcBorders>
              <w:top w:val="nil"/>
              <w:left w:val="nil"/>
              <w:bottom w:val="nil"/>
              <w:right w:val="nil"/>
            </w:tcBorders>
            <w:shd w:val="clear" w:color="auto" w:fill="auto"/>
            <w:vAlign w:val="bottom"/>
            <w:hideMark/>
          </w:tcPr>
          <w:p w14:paraId="7A5CE8DD"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HbA1c</w:t>
            </w:r>
          </w:p>
        </w:tc>
        <w:tc>
          <w:tcPr>
            <w:tcW w:w="581" w:type="dxa"/>
            <w:tcBorders>
              <w:top w:val="nil"/>
              <w:left w:val="nil"/>
              <w:bottom w:val="nil"/>
              <w:right w:val="nil"/>
            </w:tcBorders>
            <w:shd w:val="clear" w:color="auto" w:fill="auto"/>
            <w:noWrap/>
            <w:vAlign w:val="bottom"/>
            <w:hideMark/>
          </w:tcPr>
          <w:p w14:paraId="595E72C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176605F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0.830</w:t>
            </w:r>
          </w:p>
        </w:tc>
        <w:tc>
          <w:tcPr>
            <w:tcW w:w="459" w:type="dxa"/>
            <w:tcBorders>
              <w:top w:val="nil"/>
              <w:left w:val="nil"/>
              <w:bottom w:val="nil"/>
              <w:right w:val="nil"/>
            </w:tcBorders>
            <w:shd w:val="clear" w:color="auto" w:fill="auto"/>
            <w:noWrap/>
            <w:vAlign w:val="bottom"/>
            <w:hideMark/>
          </w:tcPr>
          <w:p w14:paraId="3FFF03F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3547AF3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0.750</w:t>
            </w:r>
          </w:p>
        </w:tc>
        <w:tc>
          <w:tcPr>
            <w:tcW w:w="806" w:type="dxa"/>
            <w:tcBorders>
              <w:top w:val="nil"/>
              <w:left w:val="nil"/>
              <w:bottom w:val="nil"/>
              <w:right w:val="nil"/>
            </w:tcBorders>
            <w:shd w:val="clear" w:color="auto" w:fill="auto"/>
            <w:noWrap/>
            <w:vAlign w:val="bottom"/>
            <w:hideMark/>
          </w:tcPr>
          <w:p w14:paraId="1A188E7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w:t>
            </w:r>
          </w:p>
        </w:tc>
        <w:tc>
          <w:tcPr>
            <w:tcW w:w="1094" w:type="dxa"/>
            <w:tcBorders>
              <w:top w:val="nil"/>
              <w:left w:val="nil"/>
              <w:bottom w:val="nil"/>
              <w:right w:val="nil"/>
            </w:tcBorders>
            <w:shd w:val="clear" w:color="auto" w:fill="auto"/>
            <w:noWrap/>
            <w:vAlign w:val="bottom"/>
            <w:hideMark/>
          </w:tcPr>
          <w:p w14:paraId="3B1E56C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0.190</w:t>
            </w:r>
          </w:p>
        </w:tc>
        <w:tc>
          <w:tcPr>
            <w:tcW w:w="526" w:type="dxa"/>
            <w:tcBorders>
              <w:top w:val="nil"/>
              <w:left w:val="nil"/>
              <w:bottom w:val="nil"/>
              <w:right w:val="nil"/>
            </w:tcBorders>
            <w:shd w:val="clear" w:color="auto" w:fill="auto"/>
            <w:noWrap/>
            <w:vAlign w:val="bottom"/>
            <w:hideMark/>
          </w:tcPr>
          <w:p w14:paraId="15F2F6B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094" w:type="dxa"/>
            <w:tcBorders>
              <w:top w:val="nil"/>
              <w:left w:val="nil"/>
              <w:bottom w:val="nil"/>
              <w:right w:val="nil"/>
            </w:tcBorders>
            <w:shd w:val="clear" w:color="auto" w:fill="auto"/>
            <w:noWrap/>
            <w:vAlign w:val="bottom"/>
            <w:hideMark/>
          </w:tcPr>
          <w:p w14:paraId="24EEB03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0.420</w:t>
            </w:r>
          </w:p>
        </w:tc>
      </w:tr>
      <w:tr w:rsidR="00EF6FE7" w:rsidRPr="00EF6FE7" w14:paraId="4EA00B57" w14:textId="77777777" w:rsidTr="527D68ED">
        <w:trPr>
          <w:trHeight w:val="600"/>
        </w:trPr>
        <w:tc>
          <w:tcPr>
            <w:tcW w:w="2805" w:type="dxa"/>
            <w:tcBorders>
              <w:top w:val="nil"/>
              <w:left w:val="nil"/>
              <w:bottom w:val="nil"/>
              <w:right w:val="nil"/>
            </w:tcBorders>
            <w:shd w:val="clear" w:color="auto" w:fill="auto"/>
            <w:vAlign w:val="bottom"/>
            <w:hideMark/>
          </w:tcPr>
          <w:p w14:paraId="095B7B7B"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HbA1c, standard deviation</w:t>
            </w:r>
          </w:p>
        </w:tc>
        <w:tc>
          <w:tcPr>
            <w:tcW w:w="581" w:type="dxa"/>
            <w:tcBorders>
              <w:top w:val="nil"/>
              <w:left w:val="nil"/>
              <w:bottom w:val="nil"/>
              <w:right w:val="nil"/>
            </w:tcBorders>
            <w:shd w:val="clear" w:color="auto" w:fill="auto"/>
            <w:noWrap/>
            <w:vAlign w:val="bottom"/>
            <w:hideMark/>
          </w:tcPr>
          <w:p w14:paraId="159CCCA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w:t>
            </w:r>
          </w:p>
        </w:tc>
        <w:tc>
          <w:tcPr>
            <w:tcW w:w="954" w:type="dxa"/>
            <w:tcBorders>
              <w:top w:val="nil"/>
              <w:left w:val="nil"/>
              <w:bottom w:val="nil"/>
              <w:right w:val="nil"/>
            </w:tcBorders>
            <w:shd w:val="clear" w:color="auto" w:fill="auto"/>
            <w:noWrap/>
            <w:vAlign w:val="bottom"/>
            <w:hideMark/>
          </w:tcPr>
          <w:p w14:paraId="3B646B5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0.340</w:t>
            </w:r>
          </w:p>
        </w:tc>
        <w:tc>
          <w:tcPr>
            <w:tcW w:w="459" w:type="dxa"/>
            <w:tcBorders>
              <w:top w:val="nil"/>
              <w:left w:val="nil"/>
              <w:bottom w:val="nil"/>
              <w:right w:val="nil"/>
            </w:tcBorders>
            <w:shd w:val="clear" w:color="auto" w:fill="auto"/>
            <w:noWrap/>
            <w:vAlign w:val="bottom"/>
            <w:hideMark/>
          </w:tcPr>
          <w:p w14:paraId="167639A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0.8</w:t>
            </w:r>
          </w:p>
        </w:tc>
        <w:tc>
          <w:tcPr>
            <w:tcW w:w="1421" w:type="dxa"/>
            <w:tcBorders>
              <w:top w:val="nil"/>
              <w:left w:val="nil"/>
              <w:bottom w:val="nil"/>
              <w:right w:val="nil"/>
            </w:tcBorders>
            <w:shd w:val="clear" w:color="auto" w:fill="auto"/>
            <w:noWrap/>
            <w:vAlign w:val="bottom"/>
            <w:hideMark/>
          </w:tcPr>
          <w:p w14:paraId="508D8D3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0.350</w:t>
            </w:r>
          </w:p>
        </w:tc>
        <w:tc>
          <w:tcPr>
            <w:tcW w:w="806" w:type="dxa"/>
            <w:tcBorders>
              <w:top w:val="nil"/>
              <w:left w:val="nil"/>
              <w:bottom w:val="nil"/>
              <w:right w:val="nil"/>
            </w:tcBorders>
            <w:shd w:val="clear" w:color="auto" w:fill="auto"/>
            <w:noWrap/>
            <w:vAlign w:val="bottom"/>
            <w:hideMark/>
          </w:tcPr>
          <w:p w14:paraId="6170160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0.8</w:t>
            </w:r>
          </w:p>
        </w:tc>
        <w:tc>
          <w:tcPr>
            <w:tcW w:w="1094" w:type="dxa"/>
            <w:tcBorders>
              <w:top w:val="nil"/>
              <w:left w:val="nil"/>
              <w:bottom w:val="nil"/>
              <w:right w:val="nil"/>
            </w:tcBorders>
            <w:shd w:val="clear" w:color="auto" w:fill="auto"/>
            <w:noWrap/>
            <w:vAlign w:val="bottom"/>
            <w:hideMark/>
          </w:tcPr>
          <w:p w14:paraId="240A059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0.045</w:t>
            </w:r>
          </w:p>
        </w:tc>
        <w:tc>
          <w:tcPr>
            <w:tcW w:w="526" w:type="dxa"/>
            <w:tcBorders>
              <w:top w:val="nil"/>
              <w:left w:val="nil"/>
              <w:bottom w:val="nil"/>
              <w:right w:val="nil"/>
            </w:tcBorders>
            <w:shd w:val="clear" w:color="auto" w:fill="auto"/>
            <w:noWrap/>
            <w:vAlign w:val="bottom"/>
            <w:hideMark/>
          </w:tcPr>
          <w:p w14:paraId="2F84BBF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122C756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0.830</w:t>
            </w:r>
          </w:p>
        </w:tc>
      </w:tr>
      <w:tr w:rsidR="00EF6FE7" w:rsidRPr="00EF6FE7" w14:paraId="21C0AF2F" w14:textId="77777777" w:rsidTr="527D68ED">
        <w:trPr>
          <w:trHeight w:val="300"/>
        </w:trPr>
        <w:tc>
          <w:tcPr>
            <w:tcW w:w="2805" w:type="dxa"/>
            <w:tcBorders>
              <w:top w:val="nil"/>
              <w:left w:val="nil"/>
              <w:bottom w:val="nil"/>
              <w:right w:val="nil"/>
            </w:tcBorders>
            <w:shd w:val="clear" w:color="auto" w:fill="auto"/>
            <w:vAlign w:val="bottom"/>
            <w:hideMark/>
          </w:tcPr>
          <w:p w14:paraId="6CDFE12B"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HbA1c, last visit</w:t>
            </w:r>
          </w:p>
        </w:tc>
        <w:tc>
          <w:tcPr>
            <w:tcW w:w="581" w:type="dxa"/>
            <w:tcBorders>
              <w:top w:val="nil"/>
              <w:left w:val="nil"/>
              <w:bottom w:val="nil"/>
              <w:right w:val="nil"/>
            </w:tcBorders>
            <w:shd w:val="clear" w:color="auto" w:fill="auto"/>
            <w:noWrap/>
            <w:vAlign w:val="bottom"/>
            <w:hideMark/>
          </w:tcPr>
          <w:p w14:paraId="63CE234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762C7A5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0.760</w:t>
            </w:r>
          </w:p>
        </w:tc>
        <w:tc>
          <w:tcPr>
            <w:tcW w:w="459" w:type="dxa"/>
            <w:tcBorders>
              <w:top w:val="nil"/>
              <w:left w:val="nil"/>
              <w:bottom w:val="nil"/>
              <w:right w:val="nil"/>
            </w:tcBorders>
            <w:shd w:val="clear" w:color="auto" w:fill="auto"/>
            <w:noWrap/>
            <w:vAlign w:val="bottom"/>
            <w:hideMark/>
          </w:tcPr>
          <w:p w14:paraId="235D444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4C10286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0.970</w:t>
            </w:r>
          </w:p>
        </w:tc>
        <w:tc>
          <w:tcPr>
            <w:tcW w:w="806" w:type="dxa"/>
            <w:tcBorders>
              <w:top w:val="nil"/>
              <w:left w:val="nil"/>
              <w:bottom w:val="nil"/>
              <w:right w:val="nil"/>
            </w:tcBorders>
            <w:shd w:val="clear" w:color="auto" w:fill="auto"/>
            <w:noWrap/>
            <w:vAlign w:val="bottom"/>
            <w:hideMark/>
          </w:tcPr>
          <w:p w14:paraId="22EA2F5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w:t>
            </w:r>
          </w:p>
        </w:tc>
        <w:tc>
          <w:tcPr>
            <w:tcW w:w="1094" w:type="dxa"/>
            <w:tcBorders>
              <w:top w:val="nil"/>
              <w:left w:val="nil"/>
              <w:bottom w:val="nil"/>
              <w:right w:val="nil"/>
            </w:tcBorders>
            <w:shd w:val="clear" w:color="auto" w:fill="auto"/>
            <w:noWrap/>
            <w:vAlign w:val="bottom"/>
            <w:hideMark/>
          </w:tcPr>
          <w:p w14:paraId="0D26DA2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0.130</w:t>
            </w:r>
          </w:p>
        </w:tc>
        <w:tc>
          <w:tcPr>
            <w:tcW w:w="526" w:type="dxa"/>
            <w:tcBorders>
              <w:top w:val="nil"/>
              <w:left w:val="nil"/>
              <w:bottom w:val="nil"/>
              <w:right w:val="nil"/>
            </w:tcBorders>
            <w:shd w:val="clear" w:color="auto" w:fill="auto"/>
            <w:noWrap/>
            <w:vAlign w:val="bottom"/>
            <w:hideMark/>
          </w:tcPr>
          <w:p w14:paraId="268AB5F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094" w:type="dxa"/>
            <w:tcBorders>
              <w:top w:val="nil"/>
              <w:left w:val="nil"/>
              <w:bottom w:val="nil"/>
              <w:right w:val="nil"/>
            </w:tcBorders>
            <w:shd w:val="clear" w:color="auto" w:fill="auto"/>
            <w:noWrap/>
            <w:vAlign w:val="bottom"/>
            <w:hideMark/>
          </w:tcPr>
          <w:p w14:paraId="3273DBB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0.360</w:t>
            </w:r>
          </w:p>
        </w:tc>
      </w:tr>
      <w:tr w:rsidR="00EF6FE7" w:rsidRPr="00EF6FE7" w14:paraId="14CFA759" w14:textId="77777777" w:rsidTr="527D68ED">
        <w:trPr>
          <w:trHeight w:val="300"/>
        </w:trPr>
        <w:tc>
          <w:tcPr>
            <w:tcW w:w="2805" w:type="dxa"/>
            <w:tcBorders>
              <w:top w:val="nil"/>
              <w:left w:val="nil"/>
              <w:bottom w:val="nil"/>
              <w:right w:val="nil"/>
            </w:tcBorders>
            <w:shd w:val="clear" w:color="auto" w:fill="auto"/>
            <w:vAlign w:val="bottom"/>
            <w:hideMark/>
          </w:tcPr>
          <w:p w14:paraId="780D5E49"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HbA1c, maximum</w:t>
            </w:r>
          </w:p>
        </w:tc>
        <w:tc>
          <w:tcPr>
            <w:tcW w:w="581" w:type="dxa"/>
            <w:tcBorders>
              <w:top w:val="nil"/>
              <w:left w:val="nil"/>
              <w:bottom w:val="nil"/>
              <w:right w:val="nil"/>
            </w:tcBorders>
            <w:shd w:val="clear" w:color="auto" w:fill="auto"/>
            <w:noWrap/>
            <w:vAlign w:val="bottom"/>
            <w:hideMark/>
          </w:tcPr>
          <w:p w14:paraId="33E709E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4173FEF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0.960</w:t>
            </w:r>
          </w:p>
        </w:tc>
        <w:tc>
          <w:tcPr>
            <w:tcW w:w="459" w:type="dxa"/>
            <w:tcBorders>
              <w:top w:val="nil"/>
              <w:left w:val="nil"/>
              <w:bottom w:val="nil"/>
              <w:right w:val="nil"/>
            </w:tcBorders>
            <w:shd w:val="clear" w:color="auto" w:fill="auto"/>
            <w:noWrap/>
            <w:vAlign w:val="bottom"/>
            <w:hideMark/>
          </w:tcPr>
          <w:p w14:paraId="1A0A3DD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15F2A28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0.860</w:t>
            </w:r>
          </w:p>
        </w:tc>
        <w:tc>
          <w:tcPr>
            <w:tcW w:w="806" w:type="dxa"/>
            <w:tcBorders>
              <w:top w:val="nil"/>
              <w:left w:val="nil"/>
              <w:bottom w:val="nil"/>
              <w:right w:val="nil"/>
            </w:tcBorders>
            <w:shd w:val="clear" w:color="auto" w:fill="auto"/>
            <w:noWrap/>
            <w:vAlign w:val="bottom"/>
            <w:hideMark/>
          </w:tcPr>
          <w:p w14:paraId="18526EA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w:t>
            </w:r>
          </w:p>
        </w:tc>
        <w:tc>
          <w:tcPr>
            <w:tcW w:w="1094" w:type="dxa"/>
            <w:tcBorders>
              <w:top w:val="nil"/>
              <w:left w:val="nil"/>
              <w:bottom w:val="nil"/>
              <w:right w:val="nil"/>
            </w:tcBorders>
            <w:shd w:val="clear" w:color="auto" w:fill="auto"/>
            <w:noWrap/>
            <w:vAlign w:val="bottom"/>
            <w:hideMark/>
          </w:tcPr>
          <w:p w14:paraId="2D6B294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0.084</w:t>
            </w:r>
          </w:p>
        </w:tc>
        <w:tc>
          <w:tcPr>
            <w:tcW w:w="526" w:type="dxa"/>
            <w:tcBorders>
              <w:top w:val="nil"/>
              <w:left w:val="nil"/>
              <w:bottom w:val="nil"/>
              <w:right w:val="nil"/>
            </w:tcBorders>
            <w:shd w:val="clear" w:color="auto" w:fill="auto"/>
            <w:noWrap/>
            <w:vAlign w:val="bottom"/>
            <w:hideMark/>
          </w:tcPr>
          <w:p w14:paraId="031B35E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094" w:type="dxa"/>
            <w:tcBorders>
              <w:top w:val="nil"/>
              <w:left w:val="nil"/>
              <w:bottom w:val="nil"/>
              <w:right w:val="nil"/>
            </w:tcBorders>
            <w:shd w:val="clear" w:color="auto" w:fill="auto"/>
            <w:noWrap/>
            <w:vAlign w:val="bottom"/>
            <w:hideMark/>
          </w:tcPr>
          <w:p w14:paraId="45EF9FB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0.200</w:t>
            </w:r>
          </w:p>
        </w:tc>
      </w:tr>
      <w:tr w:rsidR="00EF6FE7" w:rsidRPr="00EF6FE7" w14:paraId="32EEC373" w14:textId="77777777" w:rsidTr="527D68ED">
        <w:trPr>
          <w:trHeight w:val="280"/>
        </w:trPr>
        <w:tc>
          <w:tcPr>
            <w:tcW w:w="2805" w:type="dxa"/>
            <w:tcBorders>
              <w:top w:val="nil"/>
              <w:left w:val="nil"/>
              <w:bottom w:val="nil"/>
              <w:right w:val="nil"/>
            </w:tcBorders>
            <w:shd w:val="clear" w:color="auto" w:fill="auto"/>
            <w:vAlign w:val="bottom"/>
            <w:hideMark/>
          </w:tcPr>
          <w:p w14:paraId="7D53C6B6" w14:textId="77777777" w:rsidR="00EF6FE7" w:rsidRPr="00EF6FE7" w:rsidRDefault="00EF6FE7" w:rsidP="00EF6FE7">
            <w:pPr>
              <w:spacing w:after="0" w:line="240" w:lineRule="auto"/>
              <w:jc w:val="center"/>
              <w:rPr>
                <w:rFonts w:ascii="Arial" w:eastAsia="Times New Roman" w:hAnsi="Arial" w:cs="Arial"/>
                <w:color w:val="000000"/>
              </w:rPr>
            </w:pPr>
          </w:p>
        </w:tc>
        <w:tc>
          <w:tcPr>
            <w:tcW w:w="581" w:type="dxa"/>
            <w:tcBorders>
              <w:top w:val="nil"/>
              <w:left w:val="nil"/>
              <w:bottom w:val="nil"/>
              <w:right w:val="nil"/>
            </w:tcBorders>
            <w:shd w:val="clear" w:color="auto" w:fill="auto"/>
            <w:noWrap/>
            <w:vAlign w:val="bottom"/>
            <w:hideMark/>
          </w:tcPr>
          <w:p w14:paraId="11FB3BF7" w14:textId="77777777" w:rsidR="00EF6FE7" w:rsidRPr="00EF6FE7" w:rsidRDefault="00EF6FE7" w:rsidP="00EF6FE7">
            <w:pPr>
              <w:spacing w:after="0" w:line="240" w:lineRule="auto"/>
              <w:rPr>
                <w:rFonts w:ascii="Times New Roman" w:eastAsia="Times New Roman" w:hAnsi="Times New Roman" w:cs="Times New Roman"/>
                <w:sz w:val="20"/>
                <w:szCs w:val="20"/>
              </w:rPr>
            </w:pPr>
          </w:p>
        </w:tc>
        <w:tc>
          <w:tcPr>
            <w:tcW w:w="954" w:type="dxa"/>
            <w:tcBorders>
              <w:top w:val="nil"/>
              <w:left w:val="nil"/>
              <w:bottom w:val="nil"/>
              <w:right w:val="nil"/>
            </w:tcBorders>
            <w:shd w:val="clear" w:color="auto" w:fill="auto"/>
            <w:noWrap/>
            <w:vAlign w:val="bottom"/>
            <w:hideMark/>
          </w:tcPr>
          <w:p w14:paraId="6E383258"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459" w:type="dxa"/>
            <w:tcBorders>
              <w:top w:val="nil"/>
              <w:left w:val="nil"/>
              <w:bottom w:val="nil"/>
              <w:right w:val="nil"/>
            </w:tcBorders>
            <w:shd w:val="clear" w:color="auto" w:fill="auto"/>
            <w:noWrap/>
            <w:vAlign w:val="bottom"/>
            <w:hideMark/>
          </w:tcPr>
          <w:p w14:paraId="7CF03BF9"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421" w:type="dxa"/>
            <w:tcBorders>
              <w:top w:val="nil"/>
              <w:left w:val="nil"/>
              <w:bottom w:val="nil"/>
              <w:right w:val="nil"/>
            </w:tcBorders>
            <w:shd w:val="clear" w:color="auto" w:fill="auto"/>
            <w:noWrap/>
            <w:vAlign w:val="bottom"/>
            <w:hideMark/>
          </w:tcPr>
          <w:p w14:paraId="2739AFC7"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806" w:type="dxa"/>
            <w:tcBorders>
              <w:top w:val="nil"/>
              <w:left w:val="nil"/>
              <w:bottom w:val="nil"/>
              <w:right w:val="nil"/>
            </w:tcBorders>
            <w:shd w:val="clear" w:color="auto" w:fill="auto"/>
            <w:noWrap/>
            <w:vAlign w:val="bottom"/>
            <w:hideMark/>
          </w:tcPr>
          <w:p w14:paraId="6B19238E"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3E75FC9E"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526" w:type="dxa"/>
            <w:tcBorders>
              <w:top w:val="nil"/>
              <w:left w:val="nil"/>
              <w:bottom w:val="nil"/>
              <w:right w:val="nil"/>
            </w:tcBorders>
            <w:shd w:val="clear" w:color="auto" w:fill="auto"/>
            <w:noWrap/>
            <w:vAlign w:val="bottom"/>
            <w:hideMark/>
          </w:tcPr>
          <w:p w14:paraId="4F6900F4"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0A567C64"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r>
      <w:tr w:rsidR="00EF6FE7" w:rsidRPr="00EF6FE7" w14:paraId="3F985E6B" w14:textId="77777777" w:rsidTr="527D68ED">
        <w:trPr>
          <w:trHeight w:val="300"/>
        </w:trPr>
        <w:tc>
          <w:tcPr>
            <w:tcW w:w="2805" w:type="dxa"/>
            <w:tcBorders>
              <w:top w:val="nil"/>
              <w:left w:val="nil"/>
              <w:bottom w:val="nil"/>
              <w:right w:val="nil"/>
            </w:tcBorders>
            <w:shd w:val="clear" w:color="auto" w:fill="auto"/>
            <w:vAlign w:val="bottom"/>
            <w:hideMark/>
          </w:tcPr>
          <w:p w14:paraId="0CCCD252" w14:textId="77777777" w:rsidR="00EF6FE7" w:rsidRPr="00EF6FE7" w:rsidRDefault="00EF6FE7" w:rsidP="00EF6FE7">
            <w:pPr>
              <w:spacing w:after="0" w:line="240" w:lineRule="auto"/>
              <w:rPr>
                <w:rFonts w:ascii="Arial" w:eastAsia="Times New Roman" w:hAnsi="Arial" w:cs="Arial"/>
                <w:b/>
                <w:bCs/>
                <w:color w:val="000000"/>
              </w:rPr>
            </w:pPr>
            <w:r w:rsidRPr="00EF6FE7">
              <w:rPr>
                <w:rFonts w:ascii="Arial" w:eastAsia="Times New Roman" w:hAnsi="Arial" w:cs="Arial"/>
                <w:b/>
                <w:bCs/>
                <w:color w:val="000000"/>
              </w:rPr>
              <w:t>Medications</w:t>
            </w:r>
          </w:p>
        </w:tc>
        <w:tc>
          <w:tcPr>
            <w:tcW w:w="581" w:type="dxa"/>
            <w:tcBorders>
              <w:top w:val="nil"/>
              <w:left w:val="nil"/>
              <w:bottom w:val="nil"/>
              <w:right w:val="nil"/>
            </w:tcBorders>
            <w:shd w:val="clear" w:color="auto" w:fill="auto"/>
            <w:noWrap/>
            <w:vAlign w:val="bottom"/>
            <w:hideMark/>
          </w:tcPr>
          <w:p w14:paraId="28AD4877" w14:textId="77777777" w:rsidR="00EF6FE7" w:rsidRPr="00EF6FE7" w:rsidRDefault="00EF6FE7" w:rsidP="00EF6FE7">
            <w:pPr>
              <w:spacing w:after="0" w:line="240" w:lineRule="auto"/>
              <w:rPr>
                <w:rFonts w:ascii="Arial" w:eastAsia="Times New Roman" w:hAnsi="Arial" w:cs="Arial"/>
                <w:b/>
                <w:bCs/>
                <w:color w:val="000000"/>
              </w:rPr>
            </w:pPr>
          </w:p>
        </w:tc>
        <w:tc>
          <w:tcPr>
            <w:tcW w:w="954" w:type="dxa"/>
            <w:tcBorders>
              <w:top w:val="nil"/>
              <w:left w:val="nil"/>
              <w:bottom w:val="nil"/>
              <w:right w:val="nil"/>
            </w:tcBorders>
            <w:shd w:val="clear" w:color="auto" w:fill="auto"/>
            <w:noWrap/>
            <w:vAlign w:val="bottom"/>
            <w:hideMark/>
          </w:tcPr>
          <w:p w14:paraId="1AC1CB4F"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459" w:type="dxa"/>
            <w:tcBorders>
              <w:top w:val="nil"/>
              <w:left w:val="nil"/>
              <w:bottom w:val="nil"/>
              <w:right w:val="nil"/>
            </w:tcBorders>
            <w:shd w:val="clear" w:color="auto" w:fill="auto"/>
            <w:noWrap/>
            <w:vAlign w:val="bottom"/>
            <w:hideMark/>
          </w:tcPr>
          <w:p w14:paraId="17A15385"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421" w:type="dxa"/>
            <w:tcBorders>
              <w:top w:val="nil"/>
              <w:left w:val="nil"/>
              <w:bottom w:val="nil"/>
              <w:right w:val="nil"/>
            </w:tcBorders>
            <w:shd w:val="clear" w:color="auto" w:fill="auto"/>
            <w:noWrap/>
            <w:vAlign w:val="bottom"/>
            <w:hideMark/>
          </w:tcPr>
          <w:p w14:paraId="230DC32D"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806" w:type="dxa"/>
            <w:tcBorders>
              <w:top w:val="nil"/>
              <w:left w:val="nil"/>
              <w:bottom w:val="nil"/>
              <w:right w:val="nil"/>
            </w:tcBorders>
            <w:shd w:val="clear" w:color="auto" w:fill="auto"/>
            <w:noWrap/>
            <w:vAlign w:val="bottom"/>
            <w:hideMark/>
          </w:tcPr>
          <w:p w14:paraId="62054F1E"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00B90D77"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526" w:type="dxa"/>
            <w:tcBorders>
              <w:top w:val="nil"/>
              <w:left w:val="nil"/>
              <w:bottom w:val="nil"/>
              <w:right w:val="nil"/>
            </w:tcBorders>
            <w:shd w:val="clear" w:color="auto" w:fill="auto"/>
            <w:noWrap/>
            <w:vAlign w:val="bottom"/>
            <w:hideMark/>
          </w:tcPr>
          <w:p w14:paraId="5646405B"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601FD0C1"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r>
      <w:tr w:rsidR="00EF6FE7" w:rsidRPr="00EF6FE7" w14:paraId="54D81203" w14:textId="77777777" w:rsidTr="527D68ED">
        <w:trPr>
          <w:trHeight w:val="300"/>
        </w:trPr>
        <w:tc>
          <w:tcPr>
            <w:tcW w:w="2805" w:type="dxa"/>
            <w:tcBorders>
              <w:top w:val="nil"/>
              <w:left w:val="nil"/>
              <w:bottom w:val="nil"/>
              <w:right w:val="nil"/>
            </w:tcBorders>
            <w:shd w:val="clear" w:color="auto" w:fill="auto"/>
            <w:vAlign w:val="bottom"/>
            <w:hideMark/>
          </w:tcPr>
          <w:p w14:paraId="536B14B3"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Insulin </w:t>
            </w:r>
            <w:proofErr w:type="spellStart"/>
            <w:r w:rsidRPr="00EF6FE7">
              <w:rPr>
                <w:rFonts w:ascii="Arial" w:eastAsia="Times New Roman" w:hAnsi="Arial" w:cs="Arial"/>
                <w:color w:val="000000"/>
              </w:rPr>
              <w:t>Aspart</w:t>
            </w:r>
            <w:proofErr w:type="spellEnd"/>
          </w:p>
        </w:tc>
        <w:tc>
          <w:tcPr>
            <w:tcW w:w="581" w:type="dxa"/>
            <w:tcBorders>
              <w:top w:val="nil"/>
              <w:left w:val="nil"/>
              <w:bottom w:val="nil"/>
              <w:right w:val="nil"/>
            </w:tcBorders>
            <w:shd w:val="clear" w:color="auto" w:fill="auto"/>
            <w:noWrap/>
            <w:vAlign w:val="bottom"/>
            <w:hideMark/>
          </w:tcPr>
          <w:p w14:paraId="4E05EB1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0.5</w:t>
            </w:r>
          </w:p>
        </w:tc>
        <w:tc>
          <w:tcPr>
            <w:tcW w:w="954" w:type="dxa"/>
            <w:tcBorders>
              <w:top w:val="nil"/>
              <w:left w:val="nil"/>
              <w:bottom w:val="nil"/>
              <w:right w:val="nil"/>
            </w:tcBorders>
            <w:shd w:val="clear" w:color="auto" w:fill="auto"/>
            <w:noWrap/>
            <w:vAlign w:val="bottom"/>
            <w:hideMark/>
          </w:tcPr>
          <w:p w14:paraId="5418F04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0.00084</w:t>
            </w:r>
          </w:p>
        </w:tc>
        <w:tc>
          <w:tcPr>
            <w:tcW w:w="459" w:type="dxa"/>
            <w:tcBorders>
              <w:top w:val="nil"/>
              <w:left w:val="nil"/>
              <w:bottom w:val="nil"/>
              <w:right w:val="nil"/>
            </w:tcBorders>
            <w:shd w:val="clear" w:color="auto" w:fill="auto"/>
            <w:noWrap/>
            <w:vAlign w:val="bottom"/>
            <w:hideMark/>
          </w:tcPr>
          <w:p w14:paraId="5BC6B79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0.7</w:t>
            </w:r>
          </w:p>
        </w:tc>
        <w:tc>
          <w:tcPr>
            <w:tcW w:w="1421" w:type="dxa"/>
            <w:tcBorders>
              <w:top w:val="nil"/>
              <w:left w:val="nil"/>
              <w:bottom w:val="nil"/>
              <w:right w:val="nil"/>
            </w:tcBorders>
            <w:shd w:val="clear" w:color="auto" w:fill="auto"/>
            <w:noWrap/>
            <w:vAlign w:val="bottom"/>
            <w:hideMark/>
          </w:tcPr>
          <w:p w14:paraId="717E405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0.170</w:t>
            </w:r>
          </w:p>
        </w:tc>
        <w:tc>
          <w:tcPr>
            <w:tcW w:w="806" w:type="dxa"/>
            <w:tcBorders>
              <w:top w:val="nil"/>
              <w:left w:val="nil"/>
              <w:bottom w:val="nil"/>
              <w:right w:val="nil"/>
            </w:tcBorders>
            <w:shd w:val="clear" w:color="auto" w:fill="auto"/>
            <w:noWrap/>
            <w:vAlign w:val="bottom"/>
            <w:hideMark/>
          </w:tcPr>
          <w:p w14:paraId="13767E8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0.5</w:t>
            </w:r>
          </w:p>
        </w:tc>
        <w:tc>
          <w:tcPr>
            <w:tcW w:w="1094" w:type="dxa"/>
            <w:tcBorders>
              <w:top w:val="nil"/>
              <w:left w:val="nil"/>
              <w:bottom w:val="nil"/>
              <w:right w:val="nil"/>
            </w:tcBorders>
            <w:shd w:val="clear" w:color="auto" w:fill="auto"/>
            <w:noWrap/>
            <w:vAlign w:val="bottom"/>
            <w:hideMark/>
          </w:tcPr>
          <w:p w14:paraId="43E0DAE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0.00009</w:t>
            </w:r>
          </w:p>
        </w:tc>
        <w:tc>
          <w:tcPr>
            <w:tcW w:w="526" w:type="dxa"/>
            <w:tcBorders>
              <w:top w:val="nil"/>
              <w:left w:val="nil"/>
              <w:bottom w:val="nil"/>
              <w:right w:val="nil"/>
            </w:tcBorders>
            <w:shd w:val="clear" w:color="auto" w:fill="auto"/>
            <w:noWrap/>
            <w:vAlign w:val="bottom"/>
            <w:hideMark/>
          </w:tcPr>
          <w:p w14:paraId="2439E1C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0.5</w:t>
            </w:r>
          </w:p>
        </w:tc>
        <w:tc>
          <w:tcPr>
            <w:tcW w:w="1094" w:type="dxa"/>
            <w:tcBorders>
              <w:top w:val="nil"/>
              <w:left w:val="nil"/>
              <w:bottom w:val="nil"/>
              <w:right w:val="nil"/>
            </w:tcBorders>
            <w:shd w:val="clear" w:color="auto" w:fill="auto"/>
            <w:noWrap/>
            <w:vAlign w:val="bottom"/>
            <w:hideMark/>
          </w:tcPr>
          <w:p w14:paraId="5B97425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0.020</w:t>
            </w:r>
          </w:p>
        </w:tc>
      </w:tr>
      <w:tr w:rsidR="00EF6FE7" w:rsidRPr="00EF6FE7" w14:paraId="0A8D3EBC" w14:textId="77777777" w:rsidTr="527D68ED">
        <w:trPr>
          <w:trHeight w:val="300"/>
        </w:trPr>
        <w:tc>
          <w:tcPr>
            <w:tcW w:w="2805" w:type="dxa"/>
            <w:tcBorders>
              <w:top w:val="nil"/>
              <w:left w:val="nil"/>
              <w:bottom w:val="nil"/>
              <w:right w:val="nil"/>
            </w:tcBorders>
            <w:shd w:val="clear" w:color="auto" w:fill="auto"/>
            <w:vAlign w:val="bottom"/>
            <w:hideMark/>
          </w:tcPr>
          <w:p w14:paraId="0037EF36"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Insulin </w:t>
            </w:r>
            <w:proofErr w:type="spellStart"/>
            <w:r w:rsidRPr="00EF6FE7">
              <w:rPr>
                <w:rFonts w:ascii="Arial" w:eastAsia="Times New Roman" w:hAnsi="Arial" w:cs="Arial"/>
                <w:color w:val="000000"/>
              </w:rPr>
              <w:t>Lispro</w:t>
            </w:r>
            <w:proofErr w:type="spellEnd"/>
          </w:p>
        </w:tc>
        <w:tc>
          <w:tcPr>
            <w:tcW w:w="581" w:type="dxa"/>
            <w:tcBorders>
              <w:top w:val="nil"/>
              <w:left w:val="nil"/>
              <w:bottom w:val="nil"/>
              <w:right w:val="nil"/>
            </w:tcBorders>
            <w:shd w:val="clear" w:color="auto" w:fill="auto"/>
            <w:noWrap/>
            <w:vAlign w:val="bottom"/>
            <w:hideMark/>
          </w:tcPr>
          <w:p w14:paraId="7CE0903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4E0A085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0.790</w:t>
            </w:r>
          </w:p>
        </w:tc>
        <w:tc>
          <w:tcPr>
            <w:tcW w:w="459" w:type="dxa"/>
            <w:tcBorders>
              <w:top w:val="nil"/>
              <w:left w:val="nil"/>
              <w:bottom w:val="nil"/>
              <w:right w:val="nil"/>
            </w:tcBorders>
            <w:shd w:val="clear" w:color="auto" w:fill="auto"/>
            <w:noWrap/>
            <w:vAlign w:val="bottom"/>
            <w:hideMark/>
          </w:tcPr>
          <w:p w14:paraId="71EDEE6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4FDFE39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0.930</w:t>
            </w:r>
          </w:p>
        </w:tc>
        <w:tc>
          <w:tcPr>
            <w:tcW w:w="806" w:type="dxa"/>
            <w:tcBorders>
              <w:top w:val="nil"/>
              <w:left w:val="nil"/>
              <w:bottom w:val="nil"/>
              <w:right w:val="nil"/>
            </w:tcBorders>
            <w:shd w:val="clear" w:color="auto" w:fill="auto"/>
            <w:noWrap/>
            <w:vAlign w:val="bottom"/>
            <w:hideMark/>
          </w:tcPr>
          <w:p w14:paraId="5B2B39E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0.8</w:t>
            </w:r>
          </w:p>
        </w:tc>
        <w:tc>
          <w:tcPr>
            <w:tcW w:w="1094" w:type="dxa"/>
            <w:tcBorders>
              <w:top w:val="nil"/>
              <w:left w:val="nil"/>
              <w:bottom w:val="nil"/>
              <w:right w:val="nil"/>
            </w:tcBorders>
            <w:shd w:val="clear" w:color="auto" w:fill="auto"/>
            <w:noWrap/>
            <w:vAlign w:val="bottom"/>
            <w:hideMark/>
          </w:tcPr>
          <w:p w14:paraId="245A0EA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0.240</w:t>
            </w:r>
          </w:p>
        </w:tc>
        <w:tc>
          <w:tcPr>
            <w:tcW w:w="526" w:type="dxa"/>
            <w:tcBorders>
              <w:top w:val="nil"/>
              <w:left w:val="nil"/>
              <w:bottom w:val="nil"/>
              <w:right w:val="nil"/>
            </w:tcBorders>
            <w:shd w:val="clear" w:color="auto" w:fill="auto"/>
            <w:noWrap/>
            <w:vAlign w:val="bottom"/>
            <w:hideMark/>
          </w:tcPr>
          <w:p w14:paraId="2DF17A3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0.8</w:t>
            </w:r>
          </w:p>
        </w:tc>
        <w:tc>
          <w:tcPr>
            <w:tcW w:w="1094" w:type="dxa"/>
            <w:tcBorders>
              <w:top w:val="nil"/>
              <w:left w:val="nil"/>
              <w:bottom w:val="nil"/>
              <w:right w:val="nil"/>
            </w:tcBorders>
            <w:shd w:val="clear" w:color="auto" w:fill="auto"/>
            <w:noWrap/>
            <w:vAlign w:val="bottom"/>
            <w:hideMark/>
          </w:tcPr>
          <w:p w14:paraId="23EB078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0.260</w:t>
            </w:r>
          </w:p>
        </w:tc>
      </w:tr>
      <w:tr w:rsidR="00EF6FE7" w:rsidRPr="00EF6FE7" w14:paraId="497D79B4" w14:textId="77777777" w:rsidTr="527D68ED">
        <w:trPr>
          <w:trHeight w:val="300"/>
        </w:trPr>
        <w:tc>
          <w:tcPr>
            <w:tcW w:w="2805" w:type="dxa"/>
            <w:tcBorders>
              <w:top w:val="nil"/>
              <w:left w:val="nil"/>
              <w:bottom w:val="nil"/>
              <w:right w:val="nil"/>
            </w:tcBorders>
            <w:shd w:val="clear" w:color="auto" w:fill="auto"/>
            <w:vAlign w:val="bottom"/>
            <w:hideMark/>
          </w:tcPr>
          <w:p w14:paraId="67AC609A"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Insulin glargine</w:t>
            </w:r>
          </w:p>
        </w:tc>
        <w:tc>
          <w:tcPr>
            <w:tcW w:w="581" w:type="dxa"/>
            <w:tcBorders>
              <w:top w:val="nil"/>
              <w:left w:val="nil"/>
              <w:bottom w:val="nil"/>
              <w:right w:val="nil"/>
            </w:tcBorders>
            <w:shd w:val="clear" w:color="auto" w:fill="auto"/>
            <w:noWrap/>
            <w:vAlign w:val="bottom"/>
            <w:hideMark/>
          </w:tcPr>
          <w:p w14:paraId="5B02D78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0.4</w:t>
            </w:r>
          </w:p>
        </w:tc>
        <w:tc>
          <w:tcPr>
            <w:tcW w:w="954" w:type="dxa"/>
            <w:tcBorders>
              <w:top w:val="nil"/>
              <w:left w:val="nil"/>
              <w:bottom w:val="nil"/>
              <w:right w:val="nil"/>
            </w:tcBorders>
            <w:shd w:val="clear" w:color="auto" w:fill="auto"/>
            <w:noWrap/>
            <w:vAlign w:val="bottom"/>
            <w:hideMark/>
          </w:tcPr>
          <w:p w14:paraId="171318E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0.00001</w:t>
            </w:r>
          </w:p>
        </w:tc>
        <w:tc>
          <w:tcPr>
            <w:tcW w:w="459" w:type="dxa"/>
            <w:tcBorders>
              <w:top w:val="nil"/>
              <w:left w:val="nil"/>
              <w:bottom w:val="nil"/>
              <w:right w:val="nil"/>
            </w:tcBorders>
            <w:shd w:val="clear" w:color="auto" w:fill="auto"/>
            <w:noWrap/>
            <w:vAlign w:val="bottom"/>
            <w:hideMark/>
          </w:tcPr>
          <w:p w14:paraId="52AE4A7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0.5</w:t>
            </w:r>
          </w:p>
        </w:tc>
        <w:tc>
          <w:tcPr>
            <w:tcW w:w="1421" w:type="dxa"/>
            <w:tcBorders>
              <w:top w:val="nil"/>
              <w:left w:val="nil"/>
              <w:bottom w:val="nil"/>
              <w:right w:val="nil"/>
            </w:tcBorders>
            <w:shd w:val="clear" w:color="auto" w:fill="auto"/>
            <w:noWrap/>
            <w:vAlign w:val="bottom"/>
            <w:hideMark/>
          </w:tcPr>
          <w:p w14:paraId="036C02E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0.040</w:t>
            </w:r>
          </w:p>
        </w:tc>
        <w:tc>
          <w:tcPr>
            <w:tcW w:w="806" w:type="dxa"/>
            <w:tcBorders>
              <w:top w:val="nil"/>
              <w:left w:val="nil"/>
              <w:bottom w:val="nil"/>
              <w:right w:val="nil"/>
            </w:tcBorders>
            <w:shd w:val="clear" w:color="auto" w:fill="auto"/>
            <w:noWrap/>
            <w:vAlign w:val="bottom"/>
            <w:hideMark/>
          </w:tcPr>
          <w:p w14:paraId="61B78CC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0.2</w:t>
            </w:r>
          </w:p>
        </w:tc>
        <w:tc>
          <w:tcPr>
            <w:tcW w:w="1094" w:type="dxa"/>
            <w:tcBorders>
              <w:top w:val="nil"/>
              <w:left w:val="nil"/>
              <w:bottom w:val="nil"/>
              <w:right w:val="nil"/>
            </w:tcBorders>
            <w:shd w:val="clear" w:color="auto" w:fill="auto"/>
            <w:noWrap/>
            <w:vAlign w:val="bottom"/>
            <w:hideMark/>
          </w:tcPr>
          <w:p w14:paraId="59A00DE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6C4304F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0.3</w:t>
            </w:r>
          </w:p>
        </w:tc>
        <w:tc>
          <w:tcPr>
            <w:tcW w:w="1094" w:type="dxa"/>
            <w:tcBorders>
              <w:top w:val="nil"/>
              <w:left w:val="nil"/>
              <w:bottom w:val="nil"/>
              <w:right w:val="nil"/>
            </w:tcBorders>
            <w:shd w:val="clear" w:color="auto" w:fill="auto"/>
            <w:noWrap/>
            <w:vAlign w:val="bottom"/>
            <w:hideMark/>
          </w:tcPr>
          <w:p w14:paraId="6221E5E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0.00036</w:t>
            </w:r>
          </w:p>
        </w:tc>
      </w:tr>
      <w:tr w:rsidR="00EF6FE7" w:rsidRPr="00EF6FE7" w14:paraId="490824D5" w14:textId="77777777" w:rsidTr="527D68ED">
        <w:trPr>
          <w:trHeight w:val="300"/>
        </w:trPr>
        <w:tc>
          <w:tcPr>
            <w:tcW w:w="2805" w:type="dxa"/>
            <w:tcBorders>
              <w:top w:val="nil"/>
              <w:left w:val="nil"/>
              <w:bottom w:val="nil"/>
              <w:right w:val="nil"/>
            </w:tcBorders>
            <w:shd w:val="clear" w:color="auto" w:fill="auto"/>
            <w:vAlign w:val="bottom"/>
            <w:hideMark/>
          </w:tcPr>
          <w:p w14:paraId="6DB2BD5D"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Insulin </w:t>
            </w:r>
            <w:proofErr w:type="spellStart"/>
            <w:r w:rsidRPr="00EF6FE7">
              <w:rPr>
                <w:rFonts w:ascii="Arial" w:eastAsia="Times New Roman" w:hAnsi="Arial" w:cs="Arial"/>
                <w:color w:val="000000"/>
              </w:rPr>
              <w:t>detemir</w:t>
            </w:r>
            <w:proofErr w:type="spellEnd"/>
          </w:p>
        </w:tc>
        <w:tc>
          <w:tcPr>
            <w:tcW w:w="581" w:type="dxa"/>
            <w:tcBorders>
              <w:top w:val="nil"/>
              <w:left w:val="nil"/>
              <w:bottom w:val="nil"/>
              <w:right w:val="nil"/>
            </w:tcBorders>
            <w:shd w:val="clear" w:color="auto" w:fill="auto"/>
            <w:noWrap/>
            <w:vAlign w:val="bottom"/>
            <w:hideMark/>
          </w:tcPr>
          <w:p w14:paraId="7D1783D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2.3</w:t>
            </w:r>
          </w:p>
        </w:tc>
        <w:tc>
          <w:tcPr>
            <w:tcW w:w="954" w:type="dxa"/>
            <w:tcBorders>
              <w:top w:val="nil"/>
              <w:left w:val="nil"/>
              <w:bottom w:val="nil"/>
              <w:right w:val="nil"/>
            </w:tcBorders>
            <w:shd w:val="clear" w:color="auto" w:fill="auto"/>
            <w:noWrap/>
            <w:vAlign w:val="bottom"/>
            <w:hideMark/>
          </w:tcPr>
          <w:p w14:paraId="0A2A582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0.075</w:t>
            </w:r>
          </w:p>
        </w:tc>
        <w:tc>
          <w:tcPr>
            <w:tcW w:w="459" w:type="dxa"/>
            <w:tcBorders>
              <w:top w:val="nil"/>
              <w:left w:val="nil"/>
              <w:bottom w:val="nil"/>
              <w:right w:val="nil"/>
            </w:tcBorders>
            <w:shd w:val="clear" w:color="auto" w:fill="auto"/>
            <w:noWrap/>
            <w:vAlign w:val="bottom"/>
            <w:hideMark/>
          </w:tcPr>
          <w:p w14:paraId="1583AF4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3.5</w:t>
            </w:r>
          </w:p>
        </w:tc>
        <w:tc>
          <w:tcPr>
            <w:tcW w:w="1421" w:type="dxa"/>
            <w:tcBorders>
              <w:top w:val="nil"/>
              <w:left w:val="nil"/>
              <w:bottom w:val="nil"/>
              <w:right w:val="nil"/>
            </w:tcBorders>
            <w:shd w:val="clear" w:color="auto" w:fill="auto"/>
            <w:noWrap/>
            <w:vAlign w:val="bottom"/>
            <w:hideMark/>
          </w:tcPr>
          <w:p w14:paraId="77E8D11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0.045</w:t>
            </w:r>
          </w:p>
        </w:tc>
        <w:tc>
          <w:tcPr>
            <w:tcW w:w="806" w:type="dxa"/>
            <w:tcBorders>
              <w:top w:val="nil"/>
              <w:left w:val="nil"/>
              <w:bottom w:val="nil"/>
              <w:right w:val="nil"/>
            </w:tcBorders>
            <w:shd w:val="clear" w:color="auto" w:fill="auto"/>
            <w:noWrap/>
            <w:vAlign w:val="bottom"/>
            <w:hideMark/>
          </w:tcPr>
          <w:p w14:paraId="39AB7C4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094" w:type="dxa"/>
            <w:tcBorders>
              <w:top w:val="nil"/>
              <w:left w:val="nil"/>
              <w:bottom w:val="nil"/>
              <w:right w:val="nil"/>
            </w:tcBorders>
            <w:shd w:val="clear" w:color="auto" w:fill="auto"/>
            <w:noWrap/>
            <w:vAlign w:val="bottom"/>
            <w:hideMark/>
          </w:tcPr>
          <w:p w14:paraId="02CBD74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0.870</w:t>
            </w:r>
          </w:p>
        </w:tc>
        <w:tc>
          <w:tcPr>
            <w:tcW w:w="526" w:type="dxa"/>
            <w:tcBorders>
              <w:top w:val="nil"/>
              <w:left w:val="nil"/>
              <w:bottom w:val="nil"/>
              <w:right w:val="nil"/>
            </w:tcBorders>
            <w:shd w:val="clear" w:color="auto" w:fill="auto"/>
            <w:noWrap/>
            <w:vAlign w:val="bottom"/>
            <w:hideMark/>
          </w:tcPr>
          <w:p w14:paraId="610DD78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2.5</w:t>
            </w:r>
          </w:p>
        </w:tc>
        <w:tc>
          <w:tcPr>
            <w:tcW w:w="1094" w:type="dxa"/>
            <w:tcBorders>
              <w:top w:val="nil"/>
              <w:left w:val="nil"/>
              <w:bottom w:val="nil"/>
              <w:right w:val="nil"/>
            </w:tcBorders>
            <w:shd w:val="clear" w:color="auto" w:fill="auto"/>
            <w:noWrap/>
            <w:vAlign w:val="bottom"/>
            <w:hideMark/>
          </w:tcPr>
          <w:p w14:paraId="6B12BDC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0.150</w:t>
            </w:r>
          </w:p>
        </w:tc>
      </w:tr>
      <w:tr w:rsidR="00EF6FE7" w:rsidRPr="00EF6FE7" w14:paraId="3C800D48" w14:textId="77777777" w:rsidTr="527D68ED">
        <w:trPr>
          <w:trHeight w:val="300"/>
        </w:trPr>
        <w:tc>
          <w:tcPr>
            <w:tcW w:w="2805" w:type="dxa"/>
            <w:tcBorders>
              <w:top w:val="nil"/>
              <w:left w:val="nil"/>
              <w:bottom w:val="nil"/>
              <w:right w:val="nil"/>
            </w:tcBorders>
            <w:shd w:val="clear" w:color="auto" w:fill="auto"/>
            <w:vAlign w:val="bottom"/>
            <w:hideMark/>
          </w:tcPr>
          <w:p w14:paraId="5879E49B"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Insulin </w:t>
            </w:r>
            <w:proofErr w:type="spellStart"/>
            <w:r w:rsidRPr="00EF6FE7">
              <w:rPr>
                <w:rFonts w:ascii="Arial" w:eastAsia="Times New Roman" w:hAnsi="Arial" w:cs="Arial"/>
                <w:color w:val="000000"/>
              </w:rPr>
              <w:t>glulisine</w:t>
            </w:r>
            <w:proofErr w:type="spellEnd"/>
          </w:p>
        </w:tc>
        <w:tc>
          <w:tcPr>
            <w:tcW w:w="581" w:type="dxa"/>
            <w:tcBorders>
              <w:top w:val="nil"/>
              <w:left w:val="nil"/>
              <w:bottom w:val="nil"/>
              <w:right w:val="nil"/>
            </w:tcBorders>
            <w:shd w:val="clear" w:color="auto" w:fill="auto"/>
            <w:noWrap/>
            <w:vAlign w:val="bottom"/>
            <w:hideMark/>
          </w:tcPr>
          <w:p w14:paraId="5743F75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2.6</w:t>
            </w:r>
          </w:p>
        </w:tc>
        <w:tc>
          <w:tcPr>
            <w:tcW w:w="954" w:type="dxa"/>
            <w:tcBorders>
              <w:top w:val="nil"/>
              <w:left w:val="nil"/>
              <w:bottom w:val="nil"/>
              <w:right w:val="nil"/>
            </w:tcBorders>
            <w:shd w:val="clear" w:color="auto" w:fill="auto"/>
            <w:noWrap/>
            <w:vAlign w:val="bottom"/>
            <w:hideMark/>
          </w:tcPr>
          <w:p w14:paraId="6575513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0.067</w:t>
            </w:r>
          </w:p>
        </w:tc>
        <w:tc>
          <w:tcPr>
            <w:tcW w:w="459" w:type="dxa"/>
            <w:tcBorders>
              <w:top w:val="nil"/>
              <w:left w:val="nil"/>
              <w:bottom w:val="nil"/>
              <w:right w:val="nil"/>
            </w:tcBorders>
            <w:shd w:val="clear" w:color="auto" w:fill="auto"/>
            <w:noWrap/>
            <w:vAlign w:val="bottom"/>
            <w:hideMark/>
          </w:tcPr>
          <w:p w14:paraId="60B9D88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w:t>
            </w:r>
          </w:p>
        </w:tc>
        <w:tc>
          <w:tcPr>
            <w:tcW w:w="1421" w:type="dxa"/>
            <w:tcBorders>
              <w:top w:val="nil"/>
              <w:left w:val="nil"/>
              <w:bottom w:val="nil"/>
              <w:right w:val="nil"/>
            </w:tcBorders>
            <w:shd w:val="clear" w:color="auto" w:fill="auto"/>
            <w:noWrap/>
            <w:vAlign w:val="bottom"/>
            <w:hideMark/>
          </w:tcPr>
          <w:p w14:paraId="54B40D8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0.980</w:t>
            </w:r>
          </w:p>
        </w:tc>
        <w:tc>
          <w:tcPr>
            <w:tcW w:w="806" w:type="dxa"/>
            <w:tcBorders>
              <w:top w:val="nil"/>
              <w:left w:val="nil"/>
              <w:bottom w:val="nil"/>
              <w:right w:val="nil"/>
            </w:tcBorders>
            <w:shd w:val="clear" w:color="auto" w:fill="auto"/>
            <w:noWrap/>
            <w:vAlign w:val="bottom"/>
            <w:hideMark/>
          </w:tcPr>
          <w:p w14:paraId="1A76E7A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2.1</w:t>
            </w:r>
          </w:p>
        </w:tc>
        <w:tc>
          <w:tcPr>
            <w:tcW w:w="1094" w:type="dxa"/>
            <w:tcBorders>
              <w:top w:val="nil"/>
              <w:left w:val="nil"/>
              <w:bottom w:val="nil"/>
              <w:right w:val="nil"/>
            </w:tcBorders>
            <w:shd w:val="clear" w:color="auto" w:fill="auto"/>
            <w:noWrap/>
            <w:vAlign w:val="bottom"/>
            <w:hideMark/>
          </w:tcPr>
          <w:p w14:paraId="5EA0D63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0.170</w:t>
            </w:r>
          </w:p>
        </w:tc>
        <w:tc>
          <w:tcPr>
            <w:tcW w:w="526" w:type="dxa"/>
            <w:tcBorders>
              <w:top w:val="nil"/>
              <w:left w:val="nil"/>
              <w:bottom w:val="nil"/>
              <w:right w:val="nil"/>
            </w:tcBorders>
            <w:shd w:val="clear" w:color="auto" w:fill="auto"/>
            <w:noWrap/>
            <w:vAlign w:val="bottom"/>
            <w:hideMark/>
          </w:tcPr>
          <w:p w14:paraId="5B45F34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2.1</w:t>
            </w:r>
          </w:p>
        </w:tc>
        <w:tc>
          <w:tcPr>
            <w:tcW w:w="1094" w:type="dxa"/>
            <w:tcBorders>
              <w:top w:val="nil"/>
              <w:left w:val="nil"/>
              <w:bottom w:val="nil"/>
              <w:right w:val="nil"/>
            </w:tcBorders>
            <w:shd w:val="clear" w:color="auto" w:fill="auto"/>
            <w:noWrap/>
            <w:vAlign w:val="bottom"/>
            <w:hideMark/>
          </w:tcPr>
          <w:p w14:paraId="259411E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0.330</w:t>
            </w:r>
          </w:p>
        </w:tc>
      </w:tr>
      <w:tr w:rsidR="00EF6FE7" w:rsidRPr="00EF6FE7" w14:paraId="288BB62A" w14:textId="77777777" w:rsidTr="527D68ED">
        <w:trPr>
          <w:trHeight w:val="300"/>
        </w:trPr>
        <w:tc>
          <w:tcPr>
            <w:tcW w:w="2805" w:type="dxa"/>
            <w:tcBorders>
              <w:top w:val="nil"/>
              <w:left w:val="nil"/>
              <w:bottom w:val="nil"/>
              <w:right w:val="nil"/>
            </w:tcBorders>
            <w:shd w:val="clear" w:color="auto" w:fill="auto"/>
            <w:vAlign w:val="bottom"/>
            <w:hideMark/>
          </w:tcPr>
          <w:p w14:paraId="07B17A24"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Insulin </w:t>
            </w:r>
            <w:proofErr w:type="spellStart"/>
            <w:r w:rsidRPr="00EF6FE7">
              <w:rPr>
                <w:rFonts w:ascii="Arial" w:eastAsia="Times New Roman" w:hAnsi="Arial" w:cs="Arial"/>
                <w:color w:val="000000"/>
              </w:rPr>
              <w:t>Isophane</w:t>
            </w:r>
            <w:proofErr w:type="spellEnd"/>
          </w:p>
        </w:tc>
        <w:tc>
          <w:tcPr>
            <w:tcW w:w="581" w:type="dxa"/>
            <w:tcBorders>
              <w:top w:val="nil"/>
              <w:left w:val="nil"/>
              <w:bottom w:val="nil"/>
              <w:right w:val="nil"/>
            </w:tcBorders>
            <w:shd w:val="clear" w:color="auto" w:fill="auto"/>
            <w:noWrap/>
            <w:vAlign w:val="bottom"/>
            <w:hideMark/>
          </w:tcPr>
          <w:p w14:paraId="3EA7705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2.2</w:t>
            </w:r>
          </w:p>
        </w:tc>
        <w:tc>
          <w:tcPr>
            <w:tcW w:w="954" w:type="dxa"/>
            <w:tcBorders>
              <w:top w:val="nil"/>
              <w:left w:val="nil"/>
              <w:bottom w:val="nil"/>
              <w:right w:val="nil"/>
            </w:tcBorders>
            <w:shd w:val="clear" w:color="auto" w:fill="auto"/>
            <w:noWrap/>
            <w:vAlign w:val="bottom"/>
            <w:hideMark/>
          </w:tcPr>
          <w:p w14:paraId="388CF14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0.039</w:t>
            </w:r>
          </w:p>
        </w:tc>
        <w:tc>
          <w:tcPr>
            <w:tcW w:w="459" w:type="dxa"/>
            <w:tcBorders>
              <w:top w:val="nil"/>
              <w:left w:val="nil"/>
              <w:bottom w:val="nil"/>
              <w:right w:val="nil"/>
            </w:tcBorders>
            <w:shd w:val="clear" w:color="auto" w:fill="auto"/>
            <w:noWrap/>
            <w:vAlign w:val="bottom"/>
            <w:hideMark/>
          </w:tcPr>
          <w:p w14:paraId="1211E5F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3.0</w:t>
            </w:r>
          </w:p>
        </w:tc>
        <w:tc>
          <w:tcPr>
            <w:tcW w:w="1421" w:type="dxa"/>
            <w:tcBorders>
              <w:top w:val="nil"/>
              <w:left w:val="nil"/>
              <w:bottom w:val="nil"/>
              <w:right w:val="nil"/>
            </w:tcBorders>
            <w:shd w:val="clear" w:color="auto" w:fill="auto"/>
            <w:noWrap/>
            <w:vAlign w:val="bottom"/>
            <w:hideMark/>
          </w:tcPr>
          <w:p w14:paraId="53AF5FF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0.045</w:t>
            </w:r>
          </w:p>
        </w:tc>
        <w:tc>
          <w:tcPr>
            <w:tcW w:w="806" w:type="dxa"/>
            <w:tcBorders>
              <w:top w:val="nil"/>
              <w:left w:val="nil"/>
              <w:bottom w:val="nil"/>
              <w:right w:val="nil"/>
            </w:tcBorders>
            <w:shd w:val="clear" w:color="auto" w:fill="auto"/>
            <w:noWrap/>
            <w:vAlign w:val="bottom"/>
            <w:hideMark/>
          </w:tcPr>
          <w:p w14:paraId="0A02360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1.3</w:t>
            </w:r>
          </w:p>
        </w:tc>
        <w:tc>
          <w:tcPr>
            <w:tcW w:w="1094" w:type="dxa"/>
            <w:tcBorders>
              <w:top w:val="nil"/>
              <w:left w:val="nil"/>
              <w:bottom w:val="nil"/>
              <w:right w:val="nil"/>
            </w:tcBorders>
            <w:shd w:val="clear" w:color="auto" w:fill="auto"/>
            <w:noWrap/>
            <w:vAlign w:val="bottom"/>
            <w:hideMark/>
          </w:tcPr>
          <w:p w14:paraId="11E0024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0.580</w:t>
            </w:r>
          </w:p>
        </w:tc>
        <w:tc>
          <w:tcPr>
            <w:tcW w:w="526" w:type="dxa"/>
            <w:tcBorders>
              <w:top w:val="nil"/>
              <w:left w:val="nil"/>
              <w:bottom w:val="nil"/>
              <w:right w:val="nil"/>
            </w:tcBorders>
            <w:shd w:val="clear" w:color="auto" w:fill="auto"/>
            <w:noWrap/>
            <w:vAlign w:val="bottom"/>
            <w:hideMark/>
          </w:tcPr>
          <w:p w14:paraId="59C39C0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2.7</w:t>
            </w:r>
          </w:p>
        </w:tc>
        <w:tc>
          <w:tcPr>
            <w:tcW w:w="1094" w:type="dxa"/>
            <w:tcBorders>
              <w:top w:val="nil"/>
              <w:left w:val="nil"/>
              <w:bottom w:val="nil"/>
              <w:right w:val="nil"/>
            </w:tcBorders>
            <w:shd w:val="clear" w:color="auto" w:fill="auto"/>
            <w:noWrap/>
            <w:vAlign w:val="bottom"/>
            <w:hideMark/>
          </w:tcPr>
          <w:p w14:paraId="4044C02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0.044</w:t>
            </w:r>
          </w:p>
        </w:tc>
      </w:tr>
      <w:tr w:rsidR="00EF6FE7" w:rsidRPr="00EF6FE7" w14:paraId="09CD5143" w14:textId="77777777" w:rsidTr="527D68ED">
        <w:trPr>
          <w:trHeight w:val="300"/>
        </w:trPr>
        <w:tc>
          <w:tcPr>
            <w:tcW w:w="2805" w:type="dxa"/>
            <w:tcBorders>
              <w:top w:val="nil"/>
              <w:left w:val="nil"/>
              <w:bottom w:val="nil"/>
              <w:right w:val="nil"/>
            </w:tcBorders>
            <w:shd w:val="clear" w:color="auto" w:fill="auto"/>
            <w:vAlign w:val="bottom"/>
            <w:hideMark/>
          </w:tcPr>
          <w:p w14:paraId="12D82C9F"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acetylsalicylic acid</w:t>
            </w:r>
          </w:p>
        </w:tc>
        <w:tc>
          <w:tcPr>
            <w:tcW w:w="581" w:type="dxa"/>
            <w:tcBorders>
              <w:top w:val="nil"/>
              <w:left w:val="nil"/>
              <w:bottom w:val="nil"/>
              <w:right w:val="nil"/>
            </w:tcBorders>
            <w:shd w:val="clear" w:color="auto" w:fill="auto"/>
            <w:noWrap/>
            <w:vAlign w:val="bottom"/>
            <w:hideMark/>
          </w:tcPr>
          <w:p w14:paraId="0A348E8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6.4</w:t>
            </w:r>
          </w:p>
        </w:tc>
        <w:tc>
          <w:tcPr>
            <w:tcW w:w="954" w:type="dxa"/>
            <w:tcBorders>
              <w:top w:val="nil"/>
              <w:left w:val="nil"/>
              <w:bottom w:val="nil"/>
              <w:right w:val="nil"/>
            </w:tcBorders>
            <w:shd w:val="clear" w:color="auto" w:fill="auto"/>
            <w:noWrap/>
            <w:vAlign w:val="bottom"/>
            <w:hideMark/>
          </w:tcPr>
          <w:p w14:paraId="1D4D994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44FF164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4.4</w:t>
            </w:r>
          </w:p>
        </w:tc>
        <w:tc>
          <w:tcPr>
            <w:tcW w:w="1421" w:type="dxa"/>
            <w:tcBorders>
              <w:top w:val="nil"/>
              <w:left w:val="nil"/>
              <w:bottom w:val="nil"/>
              <w:right w:val="nil"/>
            </w:tcBorders>
            <w:shd w:val="clear" w:color="auto" w:fill="auto"/>
            <w:noWrap/>
            <w:vAlign w:val="bottom"/>
            <w:hideMark/>
          </w:tcPr>
          <w:p w14:paraId="0905C26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806" w:type="dxa"/>
            <w:tcBorders>
              <w:top w:val="nil"/>
              <w:left w:val="nil"/>
              <w:bottom w:val="nil"/>
              <w:right w:val="nil"/>
            </w:tcBorders>
            <w:shd w:val="clear" w:color="auto" w:fill="auto"/>
            <w:noWrap/>
            <w:vAlign w:val="bottom"/>
            <w:hideMark/>
          </w:tcPr>
          <w:p w14:paraId="3D00073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3.6</w:t>
            </w:r>
          </w:p>
        </w:tc>
        <w:tc>
          <w:tcPr>
            <w:tcW w:w="1094" w:type="dxa"/>
            <w:tcBorders>
              <w:top w:val="nil"/>
              <w:left w:val="nil"/>
              <w:bottom w:val="nil"/>
              <w:right w:val="nil"/>
            </w:tcBorders>
            <w:shd w:val="clear" w:color="auto" w:fill="auto"/>
            <w:noWrap/>
            <w:vAlign w:val="bottom"/>
            <w:hideMark/>
          </w:tcPr>
          <w:p w14:paraId="4521B75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3983C08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3.6</w:t>
            </w:r>
          </w:p>
        </w:tc>
        <w:tc>
          <w:tcPr>
            <w:tcW w:w="1094" w:type="dxa"/>
            <w:tcBorders>
              <w:top w:val="nil"/>
              <w:left w:val="nil"/>
              <w:bottom w:val="nil"/>
              <w:right w:val="nil"/>
            </w:tcBorders>
            <w:shd w:val="clear" w:color="auto" w:fill="auto"/>
            <w:noWrap/>
            <w:vAlign w:val="bottom"/>
            <w:hideMark/>
          </w:tcPr>
          <w:p w14:paraId="0E7DC3C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7DC4577D" w14:textId="77777777" w:rsidTr="527D68ED">
        <w:trPr>
          <w:trHeight w:val="300"/>
        </w:trPr>
        <w:tc>
          <w:tcPr>
            <w:tcW w:w="2805" w:type="dxa"/>
            <w:tcBorders>
              <w:top w:val="nil"/>
              <w:left w:val="nil"/>
              <w:bottom w:val="nil"/>
              <w:right w:val="nil"/>
            </w:tcBorders>
            <w:shd w:val="clear" w:color="auto" w:fill="auto"/>
            <w:vAlign w:val="bottom"/>
            <w:hideMark/>
          </w:tcPr>
          <w:p w14:paraId="24B33D40"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atorvastatin</w:t>
            </w:r>
          </w:p>
        </w:tc>
        <w:tc>
          <w:tcPr>
            <w:tcW w:w="581" w:type="dxa"/>
            <w:tcBorders>
              <w:top w:val="nil"/>
              <w:left w:val="nil"/>
              <w:bottom w:val="nil"/>
              <w:right w:val="nil"/>
            </w:tcBorders>
            <w:shd w:val="clear" w:color="auto" w:fill="auto"/>
            <w:noWrap/>
            <w:vAlign w:val="bottom"/>
            <w:hideMark/>
          </w:tcPr>
          <w:p w14:paraId="0B4185C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3.8</w:t>
            </w:r>
          </w:p>
        </w:tc>
        <w:tc>
          <w:tcPr>
            <w:tcW w:w="954" w:type="dxa"/>
            <w:tcBorders>
              <w:top w:val="nil"/>
              <w:left w:val="nil"/>
              <w:bottom w:val="nil"/>
              <w:right w:val="nil"/>
            </w:tcBorders>
            <w:shd w:val="clear" w:color="auto" w:fill="auto"/>
            <w:noWrap/>
            <w:vAlign w:val="bottom"/>
            <w:hideMark/>
          </w:tcPr>
          <w:p w14:paraId="6BB6391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48B86B9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2.7</w:t>
            </w:r>
          </w:p>
        </w:tc>
        <w:tc>
          <w:tcPr>
            <w:tcW w:w="1421" w:type="dxa"/>
            <w:tcBorders>
              <w:top w:val="nil"/>
              <w:left w:val="nil"/>
              <w:bottom w:val="nil"/>
              <w:right w:val="nil"/>
            </w:tcBorders>
            <w:shd w:val="clear" w:color="auto" w:fill="auto"/>
            <w:noWrap/>
            <w:vAlign w:val="bottom"/>
            <w:hideMark/>
          </w:tcPr>
          <w:p w14:paraId="66034F3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0.011</w:t>
            </w:r>
          </w:p>
        </w:tc>
        <w:tc>
          <w:tcPr>
            <w:tcW w:w="806" w:type="dxa"/>
            <w:tcBorders>
              <w:top w:val="nil"/>
              <w:left w:val="nil"/>
              <w:bottom w:val="nil"/>
              <w:right w:val="nil"/>
            </w:tcBorders>
            <w:shd w:val="clear" w:color="auto" w:fill="auto"/>
            <w:noWrap/>
            <w:vAlign w:val="bottom"/>
            <w:hideMark/>
          </w:tcPr>
          <w:p w14:paraId="28041F3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3.4</w:t>
            </w:r>
          </w:p>
        </w:tc>
        <w:tc>
          <w:tcPr>
            <w:tcW w:w="1094" w:type="dxa"/>
            <w:tcBorders>
              <w:top w:val="nil"/>
              <w:left w:val="nil"/>
              <w:bottom w:val="nil"/>
              <w:right w:val="nil"/>
            </w:tcBorders>
            <w:shd w:val="clear" w:color="auto" w:fill="auto"/>
            <w:noWrap/>
            <w:vAlign w:val="bottom"/>
            <w:hideMark/>
          </w:tcPr>
          <w:p w14:paraId="412E806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3001FB0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3.4</w:t>
            </w:r>
          </w:p>
        </w:tc>
        <w:tc>
          <w:tcPr>
            <w:tcW w:w="1094" w:type="dxa"/>
            <w:tcBorders>
              <w:top w:val="nil"/>
              <w:left w:val="nil"/>
              <w:bottom w:val="nil"/>
              <w:right w:val="nil"/>
            </w:tcBorders>
            <w:shd w:val="clear" w:color="auto" w:fill="auto"/>
            <w:noWrap/>
            <w:vAlign w:val="bottom"/>
            <w:hideMark/>
          </w:tcPr>
          <w:p w14:paraId="57088AD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0.00017</w:t>
            </w:r>
          </w:p>
        </w:tc>
      </w:tr>
      <w:tr w:rsidR="00EF6FE7" w:rsidRPr="00EF6FE7" w14:paraId="4690B4B6" w14:textId="77777777" w:rsidTr="527D68ED">
        <w:trPr>
          <w:trHeight w:val="300"/>
        </w:trPr>
        <w:tc>
          <w:tcPr>
            <w:tcW w:w="2805" w:type="dxa"/>
            <w:tcBorders>
              <w:top w:val="nil"/>
              <w:left w:val="nil"/>
              <w:bottom w:val="nil"/>
              <w:right w:val="nil"/>
            </w:tcBorders>
            <w:shd w:val="clear" w:color="auto" w:fill="auto"/>
            <w:vAlign w:val="bottom"/>
            <w:hideMark/>
          </w:tcPr>
          <w:p w14:paraId="705D4560"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lovastatin</w:t>
            </w:r>
          </w:p>
        </w:tc>
        <w:tc>
          <w:tcPr>
            <w:tcW w:w="581" w:type="dxa"/>
            <w:tcBorders>
              <w:top w:val="nil"/>
              <w:left w:val="nil"/>
              <w:bottom w:val="nil"/>
              <w:right w:val="nil"/>
            </w:tcBorders>
            <w:shd w:val="clear" w:color="auto" w:fill="auto"/>
            <w:noWrap/>
            <w:vAlign w:val="bottom"/>
            <w:hideMark/>
          </w:tcPr>
          <w:p w14:paraId="453B748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3.3</w:t>
            </w:r>
          </w:p>
        </w:tc>
        <w:tc>
          <w:tcPr>
            <w:tcW w:w="954" w:type="dxa"/>
            <w:tcBorders>
              <w:top w:val="nil"/>
              <w:left w:val="nil"/>
              <w:bottom w:val="nil"/>
              <w:right w:val="nil"/>
            </w:tcBorders>
            <w:shd w:val="clear" w:color="auto" w:fill="auto"/>
            <w:noWrap/>
            <w:vAlign w:val="bottom"/>
            <w:hideMark/>
          </w:tcPr>
          <w:p w14:paraId="14F2343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0.027</w:t>
            </w:r>
          </w:p>
        </w:tc>
        <w:tc>
          <w:tcPr>
            <w:tcW w:w="459" w:type="dxa"/>
            <w:tcBorders>
              <w:top w:val="nil"/>
              <w:left w:val="nil"/>
              <w:bottom w:val="nil"/>
              <w:right w:val="nil"/>
            </w:tcBorders>
            <w:shd w:val="clear" w:color="auto" w:fill="auto"/>
            <w:noWrap/>
            <w:vAlign w:val="bottom"/>
            <w:hideMark/>
          </w:tcPr>
          <w:p w14:paraId="2ACACFC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1.7</w:t>
            </w:r>
          </w:p>
        </w:tc>
        <w:tc>
          <w:tcPr>
            <w:tcW w:w="1421" w:type="dxa"/>
            <w:tcBorders>
              <w:top w:val="nil"/>
              <w:left w:val="nil"/>
              <w:bottom w:val="nil"/>
              <w:right w:val="nil"/>
            </w:tcBorders>
            <w:shd w:val="clear" w:color="auto" w:fill="auto"/>
            <w:noWrap/>
            <w:vAlign w:val="bottom"/>
            <w:hideMark/>
          </w:tcPr>
          <w:p w14:paraId="41926B1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0.620</w:t>
            </w:r>
          </w:p>
        </w:tc>
        <w:tc>
          <w:tcPr>
            <w:tcW w:w="806" w:type="dxa"/>
            <w:tcBorders>
              <w:top w:val="nil"/>
              <w:left w:val="nil"/>
              <w:bottom w:val="nil"/>
              <w:right w:val="nil"/>
            </w:tcBorders>
            <w:shd w:val="clear" w:color="auto" w:fill="auto"/>
            <w:noWrap/>
            <w:vAlign w:val="bottom"/>
            <w:hideMark/>
          </w:tcPr>
          <w:p w14:paraId="29237B7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3.5</w:t>
            </w:r>
          </w:p>
        </w:tc>
        <w:tc>
          <w:tcPr>
            <w:tcW w:w="1094" w:type="dxa"/>
            <w:tcBorders>
              <w:top w:val="nil"/>
              <w:left w:val="nil"/>
              <w:bottom w:val="nil"/>
              <w:right w:val="nil"/>
            </w:tcBorders>
            <w:shd w:val="clear" w:color="auto" w:fill="auto"/>
            <w:noWrap/>
            <w:vAlign w:val="bottom"/>
            <w:hideMark/>
          </w:tcPr>
          <w:p w14:paraId="5143845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0.016</w:t>
            </w:r>
          </w:p>
        </w:tc>
        <w:tc>
          <w:tcPr>
            <w:tcW w:w="526" w:type="dxa"/>
            <w:tcBorders>
              <w:top w:val="nil"/>
              <w:left w:val="nil"/>
              <w:bottom w:val="nil"/>
              <w:right w:val="nil"/>
            </w:tcBorders>
            <w:shd w:val="clear" w:color="auto" w:fill="auto"/>
            <w:noWrap/>
            <w:vAlign w:val="bottom"/>
            <w:hideMark/>
          </w:tcPr>
          <w:p w14:paraId="2638620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4.2</w:t>
            </w:r>
          </w:p>
        </w:tc>
        <w:tc>
          <w:tcPr>
            <w:tcW w:w="1094" w:type="dxa"/>
            <w:tcBorders>
              <w:top w:val="nil"/>
              <w:left w:val="nil"/>
              <w:bottom w:val="nil"/>
              <w:right w:val="nil"/>
            </w:tcBorders>
            <w:shd w:val="clear" w:color="auto" w:fill="auto"/>
            <w:noWrap/>
            <w:vAlign w:val="bottom"/>
            <w:hideMark/>
          </w:tcPr>
          <w:p w14:paraId="5C15ACB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0.028</w:t>
            </w:r>
          </w:p>
        </w:tc>
      </w:tr>
      <w:tr w:rsidR="00EF6FE7" w:rsidRPr="00EF6FE7" w14:paraId="047ED604" w14:textId="77777777" w:rsidTr="527D68ED">
        <w:trPr>
          <w:trHeight w:val="300"/>
        </w:trPr>
        <w:tc>
          <w:tcPr>
            <w:tcW w:w="2805" w:type="dxa"/>
            <w:tcBorders>
              <w:top w:val="nil"/>
              <w:left w:val="nil"/>
              <w:bottom w:val="nil"/>
              <w:right w:val="nil"/>
            </w:tcBorders>
            <w:shd w:val="clear" w:color="auto" w:fill="auto"/>
            <w:vAlign w:val="bottom"/>
            <w:hideMark/>
          </w:tcPr>
          <w:p w14:paraId="38719318"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Simvastatin</w:t>
            </w:r>
          </w:p>
        </w:tc>
        <w:tc>
          <w:tcPr>
            <w:tcW w:w="581" w:type="dxa"/>
            <w:tcBorders>
              <w:top w:val="nil"/>
              <w:left w:val="nil"/>
              <w:bottom w:val="nil"/>
              <w:right w:val="nil"/>
            </w:tcBorders>
            <w:shd w:val="clear" w:color="auto" w:fill="auto"/>
            <w:noWrap/>
            <w:vAlign w:val="bottom"/>
            <w:hideMark/>
          </w:tcPr>
          <w:p w14:paraId="7824C58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2.8</w:t>
            </w:r>
          </w:p>
        </w:tc>
        <w:tc>
          <w:tcPr>
            <w:tcW w:w="954" w:type="dxa"/>
            <w:tcBorders>
              <w:top w:val="nil"/>
              <w:left w:val="nil"/>
              <w:bottom w:val="nil"/>
              <w:right w:val="nil"/>
            </w:tcBorders>
            <w:shd w:val="clear" w:color="auto" w:fill="auto"/>
            <w:noWrap/>
            <w:vAlign w:val="bottom"/>
            <w:hideMark/>
          </w:tcPr>
          <w:p w14:paraId="35BB972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0.002</w:t>
            </w:r>
          </w:p>
        </w:tc>
        <w:tc>
          <w:tcPr>
            <w:tcW w:w="459" w:type="dxa"/>
            <w:tcBorders>
              <w:top w:val="nil"/>
              <w:left w:val="nil"/>
              <w:bottom w:val="nil"/>
              <w:right w:val="nil"/>
            </w:tcBorders>
            <w:shd w:val="clear" w:color="auto" w:fill="auto"/>
            <w:noWrap/>
            <w:vAlign w:val="bottom"/>
            <w:hideMark/>
          </w:tcPr>
          <w:p w14:paraId="78A2806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5.7</w:t>
            </w:r>
          </w:p>
        </w:tc>
        <w:tc>
          <w:tcPr>
            <w:tcW w:w="1421" w:type="dxa"/>
            <w:tcBorders>
              <w:top w:val="nil"/>
              <w:left w:val="nil"/>
              <w:bottom w:val="nil"/>
              <w:right w:val="nil"/>
            </w:tcBorders>
            <w:shd w:val="clear" w:color="auto" w:fill="auto"/>
            <w:noWrap/>
            <w:vAlign w:val="bottom"/>
            <w:hideMark/>
          </w:tcPr>
          <w:p w14:paraId="0D256D2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0.00002</w:t>
            </w:r>
          </w:p>
        </w:tc>
        <w:tc>
          <w:tcPr>
            <w:tcW w:w="806" w:type="dxa"/>
            <w:tcBorders>
              <w:top w:val="nil"/>
              <w:left w:val="nil"/>
              <w:bottom w:val="nil"/>
              <w:right w:val="nil"/>
            </w:tcBorders>
            <w:shd w:val="clear" w:color="auto" w:fill="auto"/>
            <w:noWrap/>
            <w:vAlign w:val="bottom"/>
            <w:hideMark/>
          </w:tcPr>
          <w:p w14:paraId="6FD83FF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4.0</w:t>
            </w:r>
          </w:p>
        </w:tc>
        <w:tc>
          <w:tcPr>
            <w:tcW w:w="1094" w:type="dxa"/>
            <w:tcBorders>
              <w:top w:val="nil"/>
              <w:left w:val="nil"/>
              <w:bottom w:val="nil"/>
              <w:right w:val="nil"/>
            </w:tcBorders>
            <w:shd w:val="clear" w:color="auto" w:fill="auto"/>
            <w:noWrap/>
            <w:vAlign w:val="bottom"/>
            <w:hideMark/>
          </w:tcPr>
          <w:p w14:paraId="561AAA5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0.00001</w:t>
            </w:r>
          </w:p>
        </w:tc>
        <w:tc>
          <w:tcPr>
            <w:tcW w:w="526" w:type="dxa"/>
            <w:tcBorders>
              <w:top w:val="nil"/>
              <w:left w:val="nil"/>
              <w:bottom w:val="nil"/>
              <w:right w:val="nil"/>
            </w:tcBorders>
            <w:shd w:val="clear" w:color="auto" w:fill="auto"/>
            <w:noWrap/>
            <w:vAlign w:val="bottom"/>
            <w:hideMark/>
          </w:tcPr>
          <w:p w14:paraId="5804B94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1.6</w:t>
            </w:r>
          </w:p>
        </w:tc>
        <w:tc>
          <w:tcPr>
            <w:tcW w:w="1094" w:type="dxa"/>
            <w:tcBorders>
              <w:top w:val="nil"/>
              <w:left w:val="nil"/>
              <w:bottom w:val="nil"/>
              <w:right w:val="nil"/>
            </w:tcBorders>
            <w:shd w:val="clear" w:color="auto" w:fill="auto"/>
            <w:noWrap/>
            <w:vAlign w:val="bottom"/>
            <w:hideMark/>
          </w:tcPr>
          <w:p w14:paraId="48446FB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0.360</w:t>
            </w:r>
          </w:p>
        </w:tc>
      </w:tr>
      <w:tr w:rsidR="00EF6FE7" w:rsidRPr="00EF6FE7" w14:paraId="57A6FC5A" w14:textId="77777777" w:rsidTr="527D68ED">
        <w:trPr>
          <w:trHeight w:val="300"/>
        </w:trPr>
        <w:tc>
          <w:tcPr>
            <w:tcW w:w="2805" w:type="dxa"/>
            <w:tcBorders>
              <w:top w:val="nil"/>
              <w:left w:val="nil"/>
              <w:bottom w:val="nil"/>
              <w:right w:val="nil"/>
            </w:tcBorders>
            <w:shd w:val="clear" w:color="auto" w:fill="auto"/>
            <w:vAlign w:val="bottom"/>
            <w:hideMark/>
          </w:tcPr>
          <w:p w14:paraId="10E507B6"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w:t>
            </w:r>
            <w:proofErr w:type="spellStart"/>
            <w:r w:rsidRPr="00EF6FE7">
              <w:rPr>
                <w:rFonts w:ascii="Arial" w:eastAsia="Times New Roman" w:hAnsi="Arial" w:cs="Arial"/>
                <w:color w:val="000000"/>
              </w:rPr>
              <w:t>ramipril</w:t>
            </w:r>
            <w:proofErr w:type="spellEnd"/>
          </w:p>
        </w:tc>
        <w:tc>
          <w:tcPr>
            <w:tcW w:w="581" w:type="dxa"/>
            <w:tcBorders>
              <w:top w:val="nil"/>
              <w:left w:val="nil"/>
              <w:bottom w:val="nil"/>
              <w:right w:val="nil"/>
            </w:tcBorders>
            <w:shd w:val="clear" w:color="auto" w:fill="auto"/>
            <w:noWrap/>
            <w:vAlign w:val="bottom"/>
            <w:hideMark/>
          </w:tcPr>
          <w:p w14:paraId="3D6583B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3.7</w:t>
            </w:r>
          </w:p>
        </w:tc>
        <w:tc>
          <w:tcPr>
            <w:tcW w:w="954" w:type="dxa"/>
            <w:tcBorders>
              <w:top w:val="nil"/>
              <w:left w:val="nil"/>
              <w:bottom w:val="nil"/>
              <w:right w:val="nil"/>
            </w:tcBorders>
            <w:shd w:val="clear" w:color="auto" w:fill="auto"/>
            <w:noWrap/>
            <w:vAlign w:val="bottom"/>
            <w:hideMark/>
          </w:tcPr>
          <w:p w14:paraId="7A7A0E7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0.00010</w:t>
            </w:r>
          </w:p>
        </w:tc>
        <w:tc>
          <w:tcPr>
            <w:tcW w:w="459" w:type="dxa"/>
            <w:tcBorders>
              <w:top w:val="nil"/>
              <w:left w:val="nil"/>
              <w:bottom w:val="nil"/>
              <w:right w:val="nil"/>
            </w:tcBorders>
            <w:shd w:val="clear" w:color="auto" w:fill="auto"/>
            <w:noWrap/>
            <w:vAlign w:val="bottom"/>
            <w:hideMark/>
          </w:tcPr>
          <w:p w14:paraId="3788E98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1.9</w:t>
            </w:r>
          </w:p>
        </w:tc>
        <w:tc>
          <w:tcPr>
            <w:tcW w:w="1421" w:type="dxa"/>
            <w:tcBorders>
              <w:top w:val="nil"/>
              <w:left w:val="nil"/>
              <w:bottom w:val="nil"/>
              <w:right w:val="nil"/>
            </w:tcBorders>
            <w:shd w:val="clear" w:color="auto" w:fill="auto"/>
            <w:noWrap/>
            <w:vAlign w:val="bottom"/>
            <w:hideMark/>
          </w:tcPr>
          <w:p w14:paraId="1A73D03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0.290</w:t>
            </w:r>
          </w:p>
        </w:tc>
        <w:tc>
          <w:tcPr>
            <w:tcW w:w="806" w:type="dxa"/>
            <w:tcBorders>
              <w:top w:val="nil"/>
              <w:left w:val="nil"/>
              <w:bottom w:val="nil"/>
              <w:right w:val="nil"/>
            </w:tcBorders>
            <w:shd w:val="clear" w:color="auto" w:fill="auto"/>
            <w:noWrap/>
            <w:vAlign w:val="bottom"/>
            <w:hideMark/>
          </w:tcPr>
          <w:p w14:paraId="68077E3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4.4</w:t>
            </w:r>
          </w:p>
        </w:tc>
        <w:tc>
          <w:tcPr>
            <w:tcW w:w="1094" w:type="dxa"/>
            <w:tcBorders>
              <w:top w:val="nil"/>
              <w:left w:val="nil"/>
              <w:bottom w:val="nil"/>
              <w:right w:val="nil"/>
            </w:tcBorders>
            <w:shd w:val="clear" w:color="auto" w:fill="auto"/>
            <w:noWrap/>
            <w:vAlign w:val="bottom"/>
            <w:hideMark/>
          </w:tcPr>
          <w:p w14:paraId="02829CB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67C3C97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2.4</w:t>
            </w:r>
          </w:p>
        </w:tc>
        <w:tc>
          <w:tcPr>
            <w:tcW w:w="1094" w:type="dxa"/>
            <w:tcBorders>
              <w:top w:val="nil"/>
              <w:left w:val="nil"/>
              <w:bottom w:val="nil"/>
              <w:right w:val="nil"/>
            </w:tcBorders>
            <w:shd w:val="clear" w:color="auto" w:fill="auto"/>
            <w:noWrap/>
            <w:vAlign w:val="bottom"/>
            <w:hideMark/>
          </w:tcPr>
          <w:p w14:paraId="5D13B22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0.074</w:t>
            </w:r>
          </w:p>
        </w:tc>
      </w:tr>
      <w:tr w:rsidR="00EF6FE7" w:rsidRPr="00EF6FE7" w14:paraId="7CED4700" w14:textId="77777777" w:rsidTr="527D68ED">
        <w:trPr>
          <w:trHeight w:val="300"/>
        </w:trPr>
        <w:tc>
          <w:tcPr>
            <w:tcW w:w="2805" w:type="dxa"/>
            <w:tcBorders>
              <w:top w:val="nil"/>
              <w:left w:val="nil"/>
              <w:bottom w:val="nil"/>
              <w:right w:val="nil"/>
            </w:tcBorders>
            <w:shd w:val="clear" w:color="auto" w:fill="auto"/>
            <w:vAlign w:val="bottom"/>
            <w:hideMark/>
          </w:tcPr>
          <w:p w14:paraId="3C2BF5A4"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w:t>
            </w:r>
            <w:proofErr w:type="spellStart"/>
            <w:r w:rsidRPr="00EF6FE7">
              <w:rPr>
                <w:rFonts w:ascii="Arial" w:eastAsia="Times New Roman" w:hAnsi="Arial" w:cs="Arial"/>
                <w:color w:val="000000"/>
              </w:rPr>
              <w:t>lisinopril</w:t>
            </w:r>
            <w:proofErr w:type="spellEnd"/>
          </w:p>
        </w:tc>
        <w:tc>
          <w:tcPr>
            <w:tcW w:w="581" w:type="dxa"/>
            <w:tcBorders>
              <w:top w:val="nil"/>
              <w:left w:val="nil"/>
              <w:bottom w:val="nil"/>
              <w:right w:val="nil"/>
            </w:tcBorders>
            <w:shd w:val="clear" w:color="auto" w:fill="auto"/>
            <w:noWrap/>
            <w:vAlign w:val="bottom"/>
            <w:hideMark/>
          </w:tcPr>
          <w:p w14:paraId="7D7B727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2.5</w:t>
            </w:r>
          </w:p>
        </w:tc>
        <w:tc>
          <w:tcPr>
            <w:tcW w:w="954" w:type="dxa"/>
            <w:tcBorders>
              <w:top w:val="nil"/>
              <w:left w:val="nil"/>
              <w:bottom w:val="nil"/>
              <w:right w:val="nil"/>
            </w:tcBorders>
            <w:shd w:val="clear" w:color="auto" w:fill="auto"/>
            <w:noWrap/>
            <w:vAlign w:val="bottom"/>
            <w:hideMark/>
          </w:tcPr>
          <w:p w14:paraId="03E3099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0.001</w:t>
            </w:r>
          </w:p>
        </w:tc>
        <w:tc>
          <w:tcPr>
            <w:tcW w:w="459" w:type="dxa"/>
            <w:tcBorders>
              <w:top w:val="nil"/>
              <w:left w:val="nil"/>
              <w:bottom w:val="nil"/>
              <w:right w:val="nil"/>
            </w:tcBorders>
            <w:shd w:val="clear" w:color="auto" w:fill="auto"/>
            <w:noWrap/>
            <w:vAlign w:val="bottom"/>
            <w:hideMark/>
          </w:tcPr>
          <w:p w14:paraId="37F293F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1.5</w:t>
            </w:r>
          </w:p>
        </w:tc>
        <w:tc>
          <w:tcPr>
            <w:tcW w:w="1421" w:type="dxa"/>
            <w:tcBorders>
              <w:top w:val="nil"/>
              <w:left w:val="nil"/>
              <w:bottom w:val="nil"/>
              <w:right w:val="nil"/>
            </w:tcBorders>
            <w:shd w:val="clear" w:color="auto" w:fill="auto"/>
            <w:noWrap/>
            <w:vAlign w:val="bottom"/>
            <w:hideMark/>
          </w:tcPr>
          <w:p w14:paraId="7023E6A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0.480</w:t>
            </w:r>
          </w:p>
        </w:tc>
        <w:tc>
          <w:tcPr>
            <w:tcW w:w="806" w:type="dxa"/>
            <w:tcBorders>
              <w:top w:val="nil"/>
              <w:left w:val="nil"/>
              <w:bottom w:val="nil"/>
              <w:right w:val="nil"/>
            </w:tcBorders>
            <w:shd w:val="clear" w:color="auto" w:fill="auto"/>
            <w:noWrap/>
            <w:vAlign w:val="bottom"/>
            <w:hideMark/>
          </w:tcPr>
          <w:p w14:paraId="2C53EEF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2.7</w:t>
            </w:r>
          </w:p>
        </w:tc>
        <w:tc>
          <w:tcPr>
            <w:tcW w:w="1094" w:type="dxa"/>
            <w:tcBorders>
              <w:top w:val="nil"/>
              <w:left w:val="nil"/>
              <w:bottom w:val="nil"/>
              <w:right w:val="nil"/>
            </w:tcBorders>
            <w:shd w:val="clear" w:color="auto" w:fill="auto"/>
            <w:noWrap/>
            <w:vAlign w:val="bottom"/>
            <w:hideMark/>
          </w:tcPr>
          <w:p w14:paraId="2B03DF1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0.00011</w:t>
            </w:r>
          </w:p>
        </w:tc>
        <w:tc>
          <w:tcPr>
            <w:tcW w:w="526" w:type="dxa"/>
            <w:tcBorders>
              <w:top w:val="nil"/>
              <w:left w:val="nil"/>
              <w:bottom w:val="nil"/>
              <w:right w:val="nil"/>
            </w:tcBorders>
            <w:shd w:val="clear" w:color="auto" w:fill="auto"/>
            <w:noWrap/>
            <w:vAlign w:val="bottom"/>
            <w:hideMark/>
          </w:tcPr>
          <w:p w14:paraId="4E9228E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2.6</w:t>
            </w:r>
          </w:p>
        </w:tc>
        <w:tc>
          <w:tcPr>
            <w:tcW w:w="1094" w:type="dxa"/>
            <w:tcBorders>
              <w:top w:val="nil"/>
              <w:left w:val="nil"/>
              <w:bottom w:val="nil"/>
              <w:right w:val="nil"/>
            </w:tcBorders>
            <w:shd w:val="clear" w:color="auto" w:fill="auto"/>
            <w:noWrap/>
            <w:vAlign w:val="bottom"/>
            <w:hideMark/>
          </w:tcPr>
          <w:p w14:paraId="583824E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0.010</w:t>
            </w:r>
          </w:p>
        </w:tc>
      </w:tr>
      <w:tr w:rsidR="00EF6FE7" w:rsidRPr="00EF6FE7" w14:paraId="1B5E324B" w14:textId="77777777" w:rsidTr="527D68ED">
        <w:trPr>
          <w:trHeight w:val="300"/>
        </w:trPr>
        <w:tc>
          <w:tcPr>
            <w:tcW w:w="2805" w:type="dxa"/>
            <w:tcBorders>
              <w:top w:val="nil"/>
              <w:left w:val="nil"/>
              <w:bottom w:val="nil"/>
              <w:right w:val="nil"/>
            </w:tcBorders>
            <w:shd w:val="clear" w:color="auto" w:fill="auto"/>
            <w:vAlign w:val="bottom"/>
            <w:hideMark/>
          </w:tcPr>
          <w:p w14:paraId="35C9BFF7"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Valsartan</w:t>
            </w:r>
          </w:p>
        </w:tc>
        <w:tc>
          <w:tcPr>
            <w:tcW w:w="581" w:type="dxa"/>
            <w:tcBorders>
              <w:top w:val="nil"/>
              <w:left w:val="nil"/>
              <w:bottom w:val="nil"/>
              <w:right w:val="nil"/>
            </w:tcBorders>
            <w:shd w:val="clear" w:color="auto" w:fill="auto"/>
            <w:noWrap/>
            <w:vAlign w:val="bottom"/>
            <w:hideMark/>
          </w:tcPr>
          <w:p w14:paraId="17D62F0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w:t>
            </w:r>
          </w:p>
        </w:tc>
        <w:tc>
          <w:tcPr>
            <w:tcW w:w="954" w:type="dxa"/>
            <w:tcBorders>
              <w:top w:val="nil"/>
              <w:left w:val="nil"/>
              <w:bottom w:val="nil"/>
              <w:right w:val="nil"/>
            </w:tcBorders>
            <w:shd w:val="clear" w:color="auto" w:fill="auto"/>
            <w:noWrap/>
            <w:vAlign w:val="bottom"/>
            <w:hideMark/>
          </w:tcPr>
          <w:p w14:paraId="0ED750F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0.980</w:t>
            </w:r>
          </w:p>
        </w:tc>
        <w:tc>
          <w:tcPr>
            <w:tcW w:w="459" w:type="dxa"/>
            <w:tcBorders>
              <w:top w:val="nil"/>
              <w:left w:val="nil"/>
              <w:bottom w:val="nil"/>
              <w:right w:val="nil"/>
            </w:tcBorders>
            <w:shd w:val="clear" w:color="auto" w:fill="auto"/>
            <w:noWrap/>
            <w:vAlign w:val="bottom"/>
            <w:hideMark/>
          </w:tcPr>
          <w:p w14:paraId="754A3F1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w:t>
            </w:r>
          </w:p>
        </w:tc>
        <w:tc>
          <w:tcPr>
            <w:tcW w:w="1421" w:type="dxa"/>
            <w:tcBorders>
              <w:top w:val="nil"/>
              <w:left w:val="nil"/>
              <w:bottom w:val="nil"/>
              <w:right w:val="nil"/>
            </w:tcBorders>
            <w:shd w:val="clear" w:color="auto" w:fill="auto"/>
            <w:noWrap/>
            <w:vAlign w:val="bottom"/>
            <w:hideMark/>
          </w:tcPr>
          <w:p w14:paraId="3C633F0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0.980</w:t>
            </w:r>
          </w:p>
        </w:tc>
        <w:tc>
          <w:tcPr>
            <w:tcW w:w="806" w:type="dxa"/>
            <w:tcBorders>
              <w:top w:val="nil"/>
              <w:left w:val="nil"/>
              <w:bottom w:val="nil"/>
              <w:right w:val="nil"/>
            </w:tcBorders>
            <w:shd w:val="clear" w:color="auto" w:fill="auto"/>
            <w:noWrap/>
            <w:vAlign w:val="bottom"/>
            <w:hideMark/>
          </w:tcPr>
          <w:p w14:paraId="4674E7B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w:t>
            </w:r>
          </w:p>
        </w:tc>
        <w:tc>
          <w:tcPr>
            <w:tcW w:w="1094" w:type="dxa"/>
            <w:tcBorders>
              <w:top w:val="nil"/>
              <w:left w:val="nil"/>
              <w:bottom w:val="nil"/>
              <w:right w:val="nil"/>
            </w:tcBorders>
            <w:shd w:val="clear" w:color="auto" w:fill="auto"/>
            <w:noWrap/>
            <w:vAlign w:val="bottom"/>
            <w:hideMark/>
          </w:tcPr>
          <w:p w14:paraId="0DE98BC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0.970</w:t>
            </w:r>
          </w:p>
        </w:tc>
        <w:tc>
          <w:tcPr>
            <w:tcW w:w="526" w:type="dxa"/>
            <w:tcBorders>
              <w:top w:val="nil"/>
              <w:left w:val="nil"/>
              <w:bottom w:val="nil"/>
              <w:right w:val="nil"/>
            </w:tcBorders>
            <w:shd w:val="clear" w:color="auto" w:fill="auto"/>
            <w:noWrap/>
            <w:vAlign w:val="bottom"/>
            <w:hideMark/>
          </w:tcPr>
          <w:p w14:paraId="53A5262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w:t>
            </w:r>
          </w:p>
        </w:tc>
        <w:tc>
          <w:tcPr>
            <w:tcW w:w="1094" w:type="dxa"/>
            <w:tcBorders>
              <w:top w:val="nil"/>
              <w:left w:val="nil"/>
              <w:bottom w:val="nil"/>
              <w:right w:val="nil"/>
            </w:tcBorders>
            <w:shd w:val="clear" w:color="auto" w:fill="auto"/>
            <w:noWrap/>
            <w:vAlign w:val="bottom"/>
            <w:hideMark/>
          </w:tcPr>
          <w:p w14:paraId="01B517C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0.980</w:t>
            </w:r>
          </w:p>
        </w:tc>
      </w:tr>
      <w:tr w:rsidR="00EF6FE7" w:rsidRPr="00EF6FE7" w14:paraId="3A5FBF4B" w14:textId="77777777" w:rsidTr="527D68ED">
        <w:trPr>
          <w:trHeight w:val="300"/>
        </w:trPr>
        <w:tc>
          <w:tcPr>
            <w:tcW w:w="2805" w:type="dxa"/>
            <w:tcBorders>
              <w:top w:val="nil"/>
              <w:left w:val="nil"/>
              <w:bottom w:val="nil"/>
              <w:right w:val="nil"/>
            </w:tcBorders>
            <w:shd w:val="clear" w:color="auto" w:fill="auto"/>
            <w:vAlign w:val="bottom"/>
            <w:hideMark/>
          </w:tcPr>
          <w:p w14:paraId="07BC2A8A"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levothyroxine</w:t>
            </w:r>
          </w:p>
        </w:tc>
        <w:tc>
          <w:tcPr>
            <w:tcW w:w="581" w:type="dxa"/>
            <w:tcBorders>
              <w:top w:val="nil"/>
              <w:left w:val="nil"/>
              <w:bottom w:val="nil"/>
              <w:right w:val="nil"/>
            </w:tcBorders>
            <w:shd w:val="clear" w:color="auto" w:fill="auto"/>
            <w:noWrap/>
            <w:vAlign w:val="bottom"/>
            <w:hideMark/>
          </w:tcPr>
          <w:p w14:paraId="58B8989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2.4</w:t>
            </w:r>
          </w:p>
        </w:tc>
        <w:tc>
          <w:tcPr>
            <w:tcW w:w="954" w:type="dxa"/>
            <w:tcBorders>
              <w:top w:val="nil"/>
              <w:left w:val="nil"/>
              <w:bottom w:val="nil"/>
              <w:right w:val="nil"/>
            </w:tcBorders>
            <w:shd w:val="clear" w:color="auto" w:fill="auto"/>
            <w:noWrap/>
            <w:vAlign w:val="bottom"/>
            <w:hideMark/>
          </w:tcPr>
          <w:p w14:paraId="3CC2DC5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0.00110</w:t>
            </w:r>
          </w:p>
        </w:tc>
        <w:tc>
          <w:tcPr>
            <w:tcW w:w="459" w:type="dxa"/>
            <w:tcBorders>
              <w:top w:val="nil"/>
              <w:left w:val="nil"/>
              <w:bottom w:val="nil"/>
              <w:right w:val="nil"/>
            </w:tcBorders>
            <w:shd w:val="clear" w:color="auto" w:fill="auto"/>
            <w:noWrap/>
            <w:vAlign w:val="bottom"/>
            <w:hideMark/>
          </w:tcPr>
          <w:p w14:paraId="1A8C606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1.6</w:t>
            </w:r>
          </w:p>
        </w:tc>
        <w:tc>
          <w:tcPr>
            <w:tcW w:w="1421" w:type="dxa"/>
            <w:tcBorders>
              <w:top w:val="nil"/>
              <w:left w:val="nil"/>
              <w:bottom w:val="nil"/>
              <w:right w:val="nil"/>
            </w:tcBorders>
            <w:shd w:val="clear" w:color="auto" w:fill="auto"/>
            <w:noWrap/>
            <w:vAlign w:val="bottom"/>
            <w:hideMark/>
          </w:tcPr>
          <w:p w14:paraId="165C3FD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0.310</w:t>
            </w:r>
          </w:p>
        </w:tc>
        <w:tc>
          <w:tcPr>
            <w:tcW w:w="806" w:type="dxa"/>
            <w:tcBorders>
              <w:top w:val="nil"/>
              <w:left w:val="nil"/>
              <w:bottom w:val="nil"/>
              <w:right w:val="nil"/>
            </w:tcBorders>
            <w:shd w:val="clear" w:color="auto" w:fill="auto"/>
            <w:noWrap/>
            <w:vAlign w:val="bottom"/>
            <w:hideMark/>
          </w:tcPr>
          <w:p w14:paraId="6C09F9D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2.0</w:t>
            </w:r>
          </w:p>
        </w:tc>
        <w:tc>
          <w:tcPr>
            <w:tcW w:w="1094" w:type="dxa"/>
            <w:tcBorders>
              <w:top w:val="nil"/>
              <w:left w:val="nil"/>
              <w:bottom w:val="nil"/>
              <w:right w:val="nil"/>
            </w:tcBorders>
            <w:shd w:val="clear" w:color="auto" w:fill="auto"/>
            <w:noWrap/>
            <w:vAlign w:val="bottom"/>
            <w:hideMark/>
          </w:tcPr>
          <w:p w14:paraId="55C1912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0.008</w:t>
            </w:r>
          </w:p>
        </w:tc>
        <w:tc>
          <w:tcPr>
            <w:tcW w:w="526" w:type="dxa"/>
            <w:tcBorders>
              <w:top w:val="nil"/>
              <w:left w:val="nil"/>
              <w:bottom w:val="nil"/>
              <w:right w:val="nil"/>
            </w:tcBorders>
            <w:shd w:val="clear" w:color="auto" w:fill="auto"/>
            <w:noWrap/>
            <w:vAlign w:val="bottom"/>
            <w:hideMark/>
          </w:tcPr>
          <w:p w14:paraId="7DEB6BD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1.7</w:t>
            </w:r>
          </w:p>
        </w:tc>
        <w:tc>
          <w:tcPr>
            <w:tcW w:w="1094" w:type="dxa"/>
            <w:tcBorders>
              <w:top w:val="nil"/>
              <w:left w:val="nil"/>
              <w:bottom w:val="nil"/>
              <w:right w:val="nil"/>
            </w:tcBorders>
            <w:shd w:val="clear" w:color="auto" w:fill="auto"/>
            <w:noWrap/>
            <w:vAlign w:val="bottom"/>
            <w:hideMark/>
          </w:tcPr>
          <w:p w14:paraId="4B95516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0.220</w:t>
            </w:r>
          </w:p>
        </w:tc>
      </w:tr>
      <w:tr w:rsidR="00EF6FE7" w:rsidRPr="00EF6FE7" w14:paraId="5BF2BC9A" w14:textId="77777777" w:rsidTr="527D68ED">
        <w:trPr>
          <w:trHeight w:val="300"/>
        </w:trPr>
        <w:tc>
          <w:tcPr>
            <w:tcW w:w="2805" w:type="dxa"/>
            <w:tcBorders>
              <w:top w:val="nil"/>
              <w:left w:val="nil"/>
              <w:bottom w:val="nil"/>
              <w:right w:val="nil"/>
            </w:tcBorders>
            <w:shd w:val="clear" w:color="auto" w:fill="auto"/>
            <w:vAlign w:val="bottom"/>
            <w:hideMark/>
          </w:tcPr>
          <w:p w14:paraId="063A7DE9"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thyroxine</w:t>
            </w:r>
          </w:p>
        </w:tc>
        <w:tc>
          <w:tcPr>
            <w:tcW w:w="581" w:type="dxa"/>
            <w:tcBorders>
              <w:top w:val="nil"/>
              <w:left w:val="nil"/>
              <w:bottom w:val="nil"/>
              <w:right w:val="nil"/>
            </w:tcBorders>
            <w:shd w:val="clear" w:color="auto" w:fill="auto"/>
            <w:noWrap/>
            <w:vAlign w:val="bottom"/>
            <w:hideMark/>
          </w:tcPr>
          <w:p w14:paraId="0CFD091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2.1</w:t>
            </w:r>
          </w:p>
        </w:tc>
        <w:tc>
          <w:tcPr>
            <w:tcW w:w="954" w:type="dxa"/>
            <w:tcBorders>
              <w:top w:val="nil"/>
              <w:left w:val="nil"/>
              <w:bottom w:val="nil"/>
              <w:right w:val="nil"/>
            </w:tcBorders>
            <w:shd w:val="clear" w:color="auto" w:fill="auto"/>
            <w:noWrap/>
            <w:vAlign w:val="bottom"/>
            <w:hideMark/>
          </w:tcPr>
          <w:p w14:paraId="6251BE9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0.007</w:t>
            </w:r>
          </w:p>
        </w:tc>
        <w:tc>
          <w:tcPr>
            <w:tcW w:w="459" w:type="dxa"/>
            <w:tcBorders>
              <w:top w:val="nil"/>
              <w:left w:val="nil"/>
              <w:bottom w:val="nil"/>
              <w:right w:val="nil"/>
            </w:tcBorders>
            <w:shd w:val="clear" w:color="auto" w:fill="auto"/>
            <w:noWrap/>
            <w:vAlign w:val="bottom"/>
            <w:hideMark/>
          </w:tcPr>
          <w:p w14:paraId="7508C85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1.9</w:t>
            </w:r>
          </w:p>
        </w:tc>
        <w:tc>
          <w:tcPr>
            <w:tcW w:w="1421" w:type="dxa"/>
            <w:tcBorders>
              <w:top w:val="nil"/>
              <w:left w:val="nil"/>
              <w:bottom w:val="nil"/>
              <w:right w:val="nil"/>
            </w:tcBorders>
            <w:shd w:val="clear" w:color="auto" w:fill="auto"/>
            <w:noWrap/>
            <w:vAlign w:val="bottom"/>
            <w:hideMark/>
          </w:tcPr>
          <w:p w14:paraId="6CFBBC7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0.140</w:t>
            </w:r>
          </w:p>
        </w:tc>
        <w:tc>
          <w:tcPr>
            <w:tcW w:w="806" w:type="dxa"/>
            <w:tcBorders>
              <w:top w:val="nil"/>
              <w:left w:val="nil"/>
              <w:bottom w:val="nil"/>
              <w:right w:val="nil"/>
            </w:tcBorders>
            <w:shd w:val="clear" w:color="auto" w:fill="auto"/>
            <w:noWrap/>
            <w:vAlign w:val="bottom"/>
            <w:hideMark/>
          </w:tcPr>
          <w:p w14:paraId="107A77C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1.8</w:t>
            </w:r>
          </w:p>
        </w:tc>
        <w:tc>
          <w:tcPr>
            <w:tcW w:w="1094" w:type="dxa"/>
            <w:tcBorders>
              <w:top w:val="nil"/>
              <w:left w:val="nil"/>
              <w:bottom w:val="nil"/>
              <w:right w:val="nil"/>
            </w:tcBorders>
            <w:shd w:val="clear" w:color="auto" w:fill="auto"/>
            <w:noWrap/>
            <w:vAlign w:val="bottom"/>
            <w:hideMark/>
          </w:tcPr>
          <w:p w14:paraId="4550DC1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0.019</w:t>
            </w:r>
          </w:p>
        </w:tc>
        <w:tc>
          <w:tcPr>
            <w:tcW w:w="526" w:type="dxa"/>
            <w:tcBorders>
              <w:top w:val="nil"/>
              <w:left w:val="nil"/>
              <w:bottom w:val="nil"/>
              <w:right w:val="nil"/>
            </w:tcBorders>
            <w:shd w:val="clear" w:color="auto" w:fill="auto"/>
            <w:noWrap/>
            <w:vAlign w:val="bottom"/>
            <w:hideMark/>
          </w:tcPr>
          <w:p w14:paraId="4A1821F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1.3</w:t>
            </w:r>
          </w:p>
        </w:tc>
        <w:tc>
          <w:tcPr>
            <w:tcW w:w="1094" w:type="dxa"/>
            <w:tcBorders>
              <w:top w:val="nil"/>
              <w:left w:val="nil"/>
              <w:bottom w:val="nil"/>
              <w:right w:val="nil"/>
            </w:tcBorders>
            <w:shd w:val="clear" w:color="auto" w:fill="auto"/>
            <w:noWrap/>
            <w:vAlign w:val="bottom"/>
            <w:hideMark/>
          </w:tcPr>
          <w:p w14:paraId="1ADAEE4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0.560</w:t>
            </w:r>
          </w:p>
        </w:tc>
      </w:tr>
      <w:tr w:rsidR="00EF6FE7" w:rsidRPr="00EF6FE7" w14:paraId="76EDD624" w14:textId="77777777" w:rsidTr="527D68ED">
        <w:trPr>
          <w:trHeight w:val="300"/>
        </w:trPr>
        <w:tc>
          <w:tcPr>
            <w:tcW w:w="2805" w:type="dxa"/>
            <w:tcBorders>
              <w:top w:val="nil"/>
              <w:left w:val="nil"/>
              <w:bottom w:val="nil"/>
              <w:right w:val="nil"/>
            </w:tcBorders>
            <w:shd w:val="clear" w:color="auto" w:fill="auto"/>
            <w:vAlign w:val="bottom"/>
            <w:hideMark/>
          </w:tcPr>
          <w:p w14:paraId="0A3A585C"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w:t>
            </w:r>
            <w:proofErr w:type="spellStart"/>
            <w:r w:rsidRPr="00EF6FE7">
              <w:rPr>
                <w:rFonts w:ascii="Arial" w:eastAsia="Times New Roman" w:hAnsi="Arial" w:cs="Arial"/>
                <w:color w:val="000000"/>
              </w:rPr>
              <w:t>ibandronate</w:t>
            </w:r>
            <w:proofErr w:type="spellEnd"/>
          </w:p>
        </w:tc>
        <w:tc>
          <w:tcPr>
            <w:tcW w:w="581" w:type="dxa"/>
            <w:tcBorders>
              <w:top w:val="nil"/>
              <w:left w:val="nil"/>
              <w:bottom w:val="nil"/>
              <w:right w:val="nil"/>
            </w:tcBorders>
            <w:shd w:val="clear" w:color="auto" w:fill="auto"/>
            <w:noWrap/>
            <w:vAlign w:val="bottom"/>
            <w:hideMark/>
          </w:tcPr>
          <w:p w14:paraId="7B5C70E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4.7</w:t>
            </w:r>
          </w:p>
        </w:tc>
        <w:tc>
          <w:tcPr>
            <w:tcW w:w="954" w:type="dxa"/>
            <w:tcBorders>
              <w:top w:val="nil"/>
              <w:left w:val="nil"/>
              <w:bottom w:val="nil"/>
              <w:right w:val="nil"/>
            </w:tcBorders>
            <w:shd w:val="clear" w:color="auto" w:fill="auto"/>
            <w:noWrap/>
            <w:vAlign w:val="bottom"/>
            <w:hideMark/>
          </w:tcPr>
          <w:p w14:paraId="2465141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0.00016</w:t>
            </w:r>
          </w:p>
        </w:tc>
        <w:tc>
          <w:tcPr>
            <w:tcW w:w="459" w:type="dxa"/>
            <w:tcBorders>
              <w:top w:val="nil"/>
              <w:left w:val="nil"/>
              <w:bottom w:val="nil"/>
              <w:right w:val="nil"/>
            </w:tcBorders>
            <w:shd w:val="clear" w:color="auto" w:fill="auto"/>
            <w:noWrap/>
            <w:vAlign w:val="bottom"/>
            <w:hideMark/>
          </w:tcPr>
          <w:p w14:paraId="54C0375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6.4</w:t>
            </w:r>
          </w:p>
        </w:tc>
        <w:tc>
          <w:tcPr>
            <w:tcW w:w="1421" w:type="dxa"/>
            <w:tcBorders>
              <w:top w:val="nil"/>
              <w:left w:val="nil"/>
              <w:bottom w:val="nil"/>
              <w:right w:val="nil"/>
            </w:tcBorders>
            <w:shd w:val="clear" w:color="auto" w:fill="auto"/>
            <w:noWrap/>
            <w:vAlign w:val="bottom"/>
            <w:hideMark/>
          </w:tcPr>
          <w:p w14:paraId="6D17793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0.00032</w:t>
            </w:r>
          </w:p>
        </w:tc>
        <w:tc>
          <w:tcPr>
            <w:tcW w:w="806" w:type="dxa"/>
            <w:tcBorders>
              <w:top w:val="nil"/>
              <w:left w:val="nil"/>
              <w:bottom w:val="nil"/>
              <w:right w:val="nil"/>
            </w:tcBorders>
            <w:shd w:val="clear" w:color="auto" w:fill="auto"/>
            <w:noWrap/>
            <w:vAlign w:val="bottom"/>
            <w:hideMark/>
          </w:tcPr>
          <w:p w14:paraId="38921BC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2.1</w:t>
            </w:r>
          </w:p>
        </w:tc>
        <w:tc>
          <w:tcPr>
            <w:tcW w:w="1094" w:type="dxa"/>
            <w:tcBorders>
              <w:top w:val="nil"/>
              <w:left w:val="nil"/>
              <w:bottom w:val="nil"/>
              <w:right w:val="nil"/>
            </w:tcBorders>
            <w:shd w:val="clear" w:color="auto" w:fill="auto"/>
            <w:noWrap/>
            <w:vAlign w:val="bottom"/>
            <w:hideMark/>
          </w:tcPr>
          <w:p w14:paraId="58418C2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0.089</w:t>
            </w:r>
          </w:p>
        </w:tc>
        <w:tc>
          <w:tcPr>
            <w:tcW w:w="526" w:type="dxa"/>
            <w:tcBorders>
              <w:top w:val="nil"/>
              <w:left w:val="nil"/>
              <w:bottom w:val="nil"/>
              <w:right w:val="nil"/>
            </w:tcBorders>
            <w:shd w:val="clear" w:color="auto" w:fill="auto"/>
            <w:noWrap/>
            <w:vAlign w:val="bottom"/>
            <w:hideMark/>
          </w:tcPr>
          <w:p w14:paraId="65AB41C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3.3</w:t>
            </w:r>
          </w:p>
        </w:tc>
        <w:tc>
          <w:tcPr>
            <w:tcW w:w="1094" w:type="dxa"/>
            <w:tcBorders>
              <w:top w:val="nil"/>
              <w:left w:val="nil"/>
              <w:bottom w:val="nil"/>
              <w:right w:val="nil"/>
            </w:tcBorders>
            <w:shd w:val="clear" w:color="auto" w:fill="auto"/>
            <w:noWrap/>
            <w:vAlign w:val="bottom"/>
            <w:hideMark/>
          </w:tcPr>
          <w:p w14:paraId="76069E2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0.031</w:t>
            </w:r>
          </w:p>
        </w:tc>
      </w:tr>
      <w:tr w:rsidR="00EF6FE7" w:rsidRPr="00EF6FE7" w14:paraId="535632ED" w14:textId="77777777" w:rsidTr="527D68ED">
        <w:trPr>
          <w:trHeight w:val="320"/>
        </w:trPr>
        <w:tc>
          <w:tcPr>
            <w:tcW w:w="2805" w:type="dxa"/>
            <w:tcBorders>
              <w:top w:val="nil"/>
              <w:left w:val="nil"/>
              <w:bottom w:val="single" w:sz="8" w:space="0" w:color="auto"/>
              <w:right w:val="nil"/>
            </w:tcBorders>
            <w:shd w:val="clear" w:color="auto" w:fill="auto"/>
            <w:vAlign w:val="bottom"/>
            <w:hideMark/>
          </w:tcPr>
          <w:p w14:paraId="1D3D2814"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w:t>
            </w:r>
            <w:proofErr w:type="spellStart"/>
            <w:r w:rsidRPr="00EF6FE7">
              <w:rPr>
                <w:rFonts w:ascii="Arial" w:eastAsia="Times New Roman" w:hAnsi="Arial" w:cs="Arial"/>
                <w:color w:val="000000"/>
              </w:rPr>
              <w:t>Escitalopram</w:t>
            </w:r>
            <w:proofErr w:type="spellEnd"/>
          </w:p>
        </w:tc>
        <w:tc>
          <w:tcPr>
            <w:tcW w:w="581" w:type="dxa"/>
            <w:tcBorders>
              <w:top w:val="nil"/>
              <w:left w:val="nil"/>
              <w:bottom w:val="single" w:sz="8" w:space="0" w:color="auto"/>
              <w:right w:val="nil"/>
            </w:tcBorders>
            <w:shd w:val="clear" w:color="auto" w:fill="auto"/>
            <w:noWrap/>
            <w:vAlign w:val="bottom"/>
            <w:hideMark/>
          </w:tcPr>
          <w:p w14:paraId="4E374AA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3.2</w:t>
            </w:r>
          </w:p>
        </w:tc>
        <w:tc>
          <w:tcPr>
            <w:tcW w:w="954" w:type="dxa"/>
            <w:tcBorders>
              <w:top w:val="nil"/>
              <w:left w:val="nil"/>
              <w:bottom w:val="single" w:sz="8" w:space="0" w:color="auto"/>
              <w:right w:val="nil"/>
            </w:tcBorders>
            <w:shd w:val="clear" w:color="auto" w:fill="auto"/>
            <w:noWrap/>
            <w:vAlign w:val="bottom"/>
            <w:hideMark/>
          </w:tcPr>
          <w:p w14:paraId="3A36C14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0.010</w:t>
            </w:r>
          </w:p>
        </w:tc>
        <w:tc>
          <w:tcPr>
            <w:tcW w:w="459" w:type="dxa"/>
            <w:tcBorders>
              <w:top w:val="nil"/>
              <w:left w:val="nil"/>
              <w:bottom w:val="single" w:sz="8" w:space="0" w:color="auto"/>
              <w:right w:val="nil"/>
            </w:tcBorders>
            <w:shd w:val="clear" w:color="auto" w:fill="auto"/>
            <w:noWrap/>
            <w:vAlign w:val="bottom"/>
            <w:hideMark/>
          </w:tcPr>
          <w:p w14:paraId="61A1A2D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4.1</w:t>
            </w:r>
          </w:p>
        </w:tc>
        <w:tc>
          <w:tcPr>
            <w:tcW w:w="1421" w:type="dxa"/>
            <w:tcBorders>
              <w:top w:val="nil"/>
              <w:left w:val="nil"/>
              <w:bottom w:val="single" w:sz="8" w:space="0" w:color="auto"/>
              <w:right w:val="nil"/>
            </w:tcBorders>
            <w:shd w:val="clear" w:color="auto" w:fill="auto"/>
            <w:noWrap/>
            <w:vAlign w:val="bottom"/>
            <w:hideMark/>
          </w:tcPr>
          <w:p w14:paraId="10F23C4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0.026</w:t>
            </w:r>
          </w:p>
        </w:tc>
        <w:tc>
          <w:tcPr>
            <w:tcW w:w="806" w:type="dxa"/>
            <w:tcBorders>
              <w:top w:val="nil"/>
              <w:left w:val="nil"/>
              <w:bottom w:val="single" w:sz="8" w:space="0" w:color="auto"/>
              <w:right w:val="nil"/>
            </w:tcBorders>
            <w:shd w:val="clear" w:color="auto" w:fill="auto"/>
            <w:noWrap/>
            <w:vAlign w:val="bottom"/>
            <w:hideMark/>
          </w:tcPr>
          <w:p w14:paraId="3800100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1.7</w:t>
            </w:r>
          </w:p>
        </w:tc>
        <w:tc>
          <w:tcPr>
            <w:tcW w:w="1094" w:type="dxa"/>
            <w:tcBorders>
              <w:top w:val="nil"/>
              <w:left w:val="nil"/>
              <w:bottom w:val="single" w:sz="8" w:space="0" w:color="auto"/>
              <w:right w:val="nil"/>
            </w:tcBorders>
            <w:shd w:val="clear" w:color="auto" w:fill="auto"/>
            <w:noWrap/>
            <w:vAlign w:val="bottom"/>
            <w:hideMark/>
          </w:tcPr>
          <w:p w14:paraId="7574471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0.300</w:t>
            </w:r>
          </w:p>
        </w:tc>
        <w:tc>
          <w:tcPr>
            <w:tcW w:w="526" w:type="dxa"/>
            <w:tcBorders>
              <w:top w:val="nil"/>
              <w:left w:val="nil"/>
              <w:bottom w:val="single" w:sz="8" w:space="0" w:color="auto"/>
              <w:right w:val="nil"/>
            </w:tcBorders>
            <w:shd w:val="clear" w:color="auto" w:fill="auto"/>
            <w:noWrap/>
            <w:vAlign w:val="bottom"/>
            <w:hideMark/>
          </w:tcPr>
          <w:p w14:paraId="08D7458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1.8</w:t>
            </w:r>
          </w:p>
        </w:tc>
        <w:tc>
          <w:tcPr>
            <w:tcW w:w="1094" w:type="dxa"/>
            <w:tcBorders>
              <w:top w:val="nil"/>
              <w:left w:val="nil"/>
              <w:bottom w:val="single" w:sz="8" w:space="0" w:color="auto"/>
              <w:right w:val="nil"/>
            </w:tcBorders>
            <w:shd w:val="clear" w:color="auto" w:fill="auto"/>
            <w:noWrap/>
            <w:vAlign w:val="bottom"/>
            <w:hideMark/>
          </w:tcPr>
          <w:p w14:paraId="4593D4C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0.440</w:t>
            </w:r>
          </w:p>
        </w:tc>
      </w:tr>
    </w:tbl>
    <w:p w14:paraId="631B780B" w14:textId="60C7F95B" w:rsidR="4B0C6C08" w:rsidRDefault="4B0C6C08" w:rsidP="527D68ED">
      <w:pPr>
        <w:spacing w:after="0" w:line="240" w:lineRule="auto"/>
        <w:rPr>
          <w:rFonts w:ascii="Times New Roman" w:hAnsi="Times New Roman" w:cs="Times New Roman"/>
          <w:b/>
          <w:bCs/>
          <w:sz w:val="24"/>
          <w:szCs w:val="24"/>
        </w:rPr>
      </w:pPr>
    </w:p>
    <w:p w14:paraId="30455BFE" w14:textId="7BD75265" w:rsidR="527D68ED" w:rsidRDefault="527D68ED"/>
    <w:p w14:paraId="5DDFFF51" w14:textId="6FE1D1D2" w:rsidR="527D68ED" w:rsidRDefault="527D68ED">
      <w:r>
        <w:br w:type="page"/>
      </w:r>
    </w:p>
    <w:p w14:paraId="7B3FC393" w14:textId="58728036" w:rsidR="005F2E25" w:rsidRPr="00983A0C" w:rsidRDefault="00C5616E" w:rsidP="00725722">
      <w:pPr>
        <w:spacing w:line="480" w:lineRule="auto"/>
        <w:rPr>
          <w:rFonts w:ascii="Times New Roman" w:hAnsi="Times New Roman" w:cs="Times New Roman"/>
          <w:b/>
          <w:sz w:val="24"/>
          <w:szCs w:val="24"/>
        </w:rPr>
      </w:pPr>
      <w:r w:rsidRPr="00983A0C">
        <w:rPr>
          <w:rFonts w:ascii="Times New Roman" w:hAnsi="Times New Roman" w:cs="Times New Roman"/>
          <w:b/>
          <w:noProof/>
          <w:sz w:val="24"/>
          <w:szCs w:val="24"/>
        </w:rPr>
        <w:lastRenderedPageBreak/>
        <w:drawing>
          <wp:inline distT="0" distB="0" distL="0" distR="0" wp14:anchorId="3BAD8D7B" wp14:editId="0C1976D0">
            <wp:extent cx="4076700" cy="5969000"/>
            <wp:effectExtent l="0" t="0" r="0" b="0"/>
            <wp:docPr id="2" name="Picture 1">
              <a:extLst xmlns:a="http://schemas.openxmlformats.org/drawingml/2006/main">
                <a:ext uri="{FF2B5EF4-FFF2-40B4-BE49-F238E27FC236}">
                  <a16:creationId xmlns:a16="http://schemas.microsoft.com/office/drawing/2014/main" id="{A067F485-C084-C54F-A08F-8A1B3E26C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067F485-C084-C54F-A08F-8A1B3E26C8F9}"/>
                        </a:ext>
                      </a:extLst>
                    </pic:cNvPr>
                    <pic:cNvPicPr>
                      <a:picLocks noChangeAspect="1"/>
                    </pic:cNvPicPr>
                  </pic:nvPicPr>
                  <pic:blipFill>
                    <a:blip r:embed="rId18"/>
                    <a:stretch>
                      <a:fillRect/>
                    </a:stretch>
                  </pic:blipFill>
                  <pic:spPr>
                    <a:xfrm>
                      <a:off x="0" y="0"/>
                      <a:ext cx="4076700" cy="5969000"/>
                    </a:xfrm>
                    <a:prstGeom prst="rect">
                      <a:avLst/>
                    </a:prstGeom>
                  </pic:spPr>
                </pic:pic>
              </a:graphicData>
            </a:graphic>
          </wp:inline>
        </w:drawing>
      </w:r>
    </w:p>
    <w:p w14:paraId="0EA615AB" w14:textId="0C355CC6" w:rsidR="00D602B1" w:rsidRPr="00983A0C" w:rsidRDefault="005F2E25" w:rsidP="00725722">
      <w:pPr>
        <w:spacing w:line="480" w:lineRule="auto"/>
        <w:rPr>
          <w:rFonts w:ascii="Times New Roman" w:hAnsi="Times New Roman" w:cs="Times New Roman"/>
          <w:b/>
          <w:sz w:val="24"/>
          <w:szCs w:val="24"/>
        </w:rPr>
      </w:pPr>
      <w:r w:rsidRPr="00983A0C">
        <w:rPr>
          <w:rFonts w:ascii="Times New Roman" w:hAnsi="Times New Roman" w:cs="Times New Roman"/>
          <w:b/>
          <w:sz w:val="24"/>
          <w:szCs w:val="24"/>
        </w:rPr>
        <w:t xml:space="preserve">Figure </w:t>
      </w:r>
      <w:r w:rsidR="00D602B1" w:rsidRPr="00983A0C">
        <w:rPr>
          <w:rFonts w:ascii="Times New Roman" w:hAnsi="Times New Roman" w:cs="Times New Roman"/>
          <w:b/>
          <w:sz w:val="24"/>
          <w:szCs w:val="24"/>
        </w:rPr>
        <w:t>1</w:t>
      </w:r>
      <w:r w:rsidRPr="00983A0C">
        <w:rPr>
          <w:rFonts w:ascii="Times New Roman" w:hAnsi="Times New Roman" w:cs="Times New Roman"/>
          <w:b/>
          <w:sz w:val="24"/>
          <w:szCs w:val="24"/>
        </w:rPr>
        <w:t xml:space="preserve">. </w:t>
      </w:r>
      <w:r w:rsidR="00FC27F7" w:rsidRPr="00983A0C">
        <w:rPr>
          <w:rFonts w:ascii="Times New Roman" w:hAnsi="Times New Roman" w:cs="Times New Roman"/>
          <w:b/>
          <w:sz w:val="24"/>
          <w:szCs w:val="24"/>
        </w:rPr>
        <w:t>Calibration plot</w:t>
      </w:r>
      <w:r w:rsidR="00156FB7" w:rsidRPr="00983A0C">
        <w:rPr>
          <w:rFonts w:ascii="Times New Roman" w:hAnsi="Times New Roman" w:cs="Times New Roman"/>
          <w:b/>
          <w:sz w:val="24"/>
          <w:szCs w:val="24"/>
        </w:rPr>
        <w:t xml:space="preserve"> (</w:t>
      </w:r>
      <w:r w:rsidR="000420B1" w:rsidRPr="00983A0C">
        <w:rPr>
          <w:rFonts w:ascii="Times New Roman" w:hAnsi="Times New Roman" w:cs="Times New Roman"/>
          <w:b/>
          <w:sz w:val="24"/>
          <w:szCs w:val="24"/>
        </w:rPr>
        <w:t>left</w:t>
      </w:r>
      <w:r w:rsidR="00156FB7" w:rsidRPr="00983A0C">
        <w:rPr>
          <w:rFonts w:ascii="Times New Roman" w:hAnsi="Times New Roman" w:cs="Times New Roman"/>
          <w:b/>
          <w:sz w:val="24"/>
          <w:szCs w:val="24"/>
        </w:rPr>
        <w:t xml:space="preserve">) and </w:t>
      </w:r>
      <w:r w:rsidR="00C5616E" w:rsidRPr="00983A0C">
        <w:rPr>
          <w:rFonts w:ascii="Times New Roman" w:hAnsi="Times New Roman" w:cs="Times New Roman"/>
          <w:b/>
          <w:sz w:val="24"/>
          <w:szCs w:val="24"/>
        </w:rPr>
        <w:t>Nomogram</w:t>
      </w:r>
      <w:r w:rsidR="00156FB7" w:rsidRPr="00983A0C">
        <w:rPr>
          <w:rFonts w:ascii="Times New Roman" w:hAnsi="Times New Roman" w:cs="Times New Roman"/>
          <w:b/>
          <w:sz w:val="24"/>
          <w:szCs w:val="24"/>
        </w:rPr>
        <w:t xml:space="preserve"> (</w:t>
      </w:r>
      <w:r w:rsidR="000420B1" w:rsidRPr="00983A0C">
        <w:rPr>
          <w:rFonts w:ascii="Times New Roman" w:hAnsi="Times New Roman" w:cs="Times New Roman"/>
          <w:b/>
          <w:sz w:val="24"/>
          <w:szCs w:val="24"/>
        </w:rPr>
        <w:t>right</w:t>
      </w:r>
      <w:r w:rsidR="00156FB7" w:rsidRPr="00983A0C">
        <w:rPr>
          <w:rFonts w:ascii="Times New Roman" w:hAnsi="Times New Roman" w:cs="Times New Roman"/>
          <w:b/>
          <w:sz w:val="24"/>
          <w:szCs w:val="24"/>
        </w:rPr>
        <w:t>)</w:t>
      </w:r>
      <w:r w:rsidRPr="00983A0C">
        <w:rPr>
          <w:rFonts w:ascii="Times New Roman" w:hAnsi="Times New Roman" w:cs="Times New Roman"/>
          <w:b/>
          <w:sz w:val="24"/>
          <w:szCs w:val="24"/>
        </w:rPr>
        <w:t xml:space="preserve"> for DPN (A), AN (</w:t>
      </w:r>
      <w:r w:rsidR="000420B1" w:rsidRPr="00983A0C">
        <w:rPr>
          <w:rFonts w:ascii="Times New Roman" w:hAnsi="Times New Roman" w:cs="Times New Roman"/>
          <w:b/>
          <w:sz w:val="24"/>
          <w:szCs w:val="24"/>
        </w:rPr>
        <w:t>B</w:t>
      </w:r>
      <w:r w:rsidRPr="00983A0C">
        <w:rPr>
          <w:rFonts w:ascii="Times New Roman" w:hAnsi="Times New Roman" w:cs="Times New Roman"/>
          <w:b/>
          <w:sz w:val="24"/>
          <w:szCs w:val="24"/>
        </w:rPr>
        <w:t>), DR (</w:t>
      </w:r>
      <w:r w:rsidR="000420B1" w:rsidRPr="00983A0C">
        <w:rPr>
          <w:rFonts w:ascii="Times New Roman" w:hAnsi="Times New Roman" w:cs="Times New Roman"/>
          <w:b/>
          <w:sz w:val="24"/>
          <w:szCs w:val="24"/>
        </w:rPr>
        <w:t>C</w:t>
      </w:r>
      <w:r w:rsidRPr="00983A0C">
        <w:rPr>
          <w:rFonts w:ascii="Times New Roman" w:hAnsi="Times New Roman" w:cs="Times New Roman"/>
          <w:b/>
          <w:sz w:val="24"/>
          <w:szCs w:val="24"/>
        </w:rPr>
        <w:t>), and DN (</w:t>
      </w:r>
      <w:r w:rsidR="000420B1" w:rsidRPr="00983A0C">
        <w:rPr>
          <w:rFonts w:ascii="Times New Roman" w:hAnsi="Times New Roman" w:cs="Times New Roman"/>
          <w:b/>
          <w:sz w:val="24"/>
          <w:szCs w:val="24"/>
        </w:rPr>
        <w:t>D</w:t>
      </w:r>
      <w:r w:rsidRPr="00983A0C">
        <w:rPr>
          <w:rFonts w:ascii="Times New Roman" w:hAnsi="Times New Roman" w:cs="Times New Roman"/>
          <w:b/>
          <w:sz w:val="24"/>
          <w:szCs w:val="24"/>
        </w:rPr>
        <w:t>) in a multivariate logistic regression model.</w:t>
      </w:r>
    </w:p>
    <w:p w14:paraId="7634D8D1" w14:textId="77777777" w:rsidR="00D602B1" w:rsidRPr="00983A0C" w:rsidRDefault="00D602B1">
      <w:pPr>
        <w:rPr>
          <w:rFonts w:ascii="Times New Roman" w:hAnsi="Times New Roman" w:cs="Times New Roman"/>
          <w:b/>
          <w:sz w:val="24"/>
          <w:szCs w:val="24"/>
        </w:rPr>
      </w:pPr>
      <w:r w:rsidRPr="00983A0C">
        <w:rPr>
          <w:rFonts w:ascii="Times New Roman" w:hAnsi="Times New Roman" w:cs="Times New Roman"/>
          <w:b/>
          <w:sz w:val="24"/>
          <w:szCs w:val="24"/>
        </w:rPr>
        <w:br w:type="page"/>
      </w:r>
    </w:p>
    <w:p w14:paraId="3F6A986B" w14:textId="337F481A" w:rsidR="00D602B1" w:rsidRPr="00983A0C" w:rsidRDefault="00771E9D" w:rsidP="00D602B1">
      <w:pPr>
        <w:spacing w:line="480" w:lineRule="auto"/>
        <w:rPr>
          <w:rFonts w:ascii="Times New Roman" w:hAnsi="Times New Roman" w:cs="Times New Roman"/>
          <w:b/>
          <w:sz w:val="24"/>
          <w:szCs w:val="24"/>
        </w:rPr>
      </w:pPr>
      <w:r w:rsidRPr="00983A0C">
        <w:rPr>
          <w:rFonts w:ascii="Times New Roman" w:hAnsi="Times New Roman" w:cs="Times New Roman"/>
          <w:b/>
          <w:noProof/>
          <w:sz w:val="24"/>
          <w:szCs w:val="24"/>
        </w:rPr>
        <w:lastRenderedPageBreak/>
        <w:drawing>
          <wp:inline distT="0" distB="0" distL="0" distR="0" wp14:anchorId="6EC042E1" wp14:editId="3FDCAA09">
            <wp:extent cx="5943600" cy="5311140"/>
            <wp:effectExtent l="0" t="0" r="0" b="0"/>
            <wp:docPr id="57" name="Picture 56">
              <a:extLst xmlns:a="http://schemas.openxmlformats.org/drawingml/2006/main">
                <a:ext uri="{FF2B5EF4-FFF2-40B4-BE49-F238E27FC236}">
                  <a16:creationId xmlns:a16="http://schemas.microsoft.com/office/drawing/2014/main" id="{5FE3682C-C680-1445-B3DF-50A7F9020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a:extLst>
                        <a:ext uri="{FF2B5EF4-FFF2-40B4-BE49-F238E27FC236}">
                          <a16:creationId xmlns:a16="http://schemas.microsoft.com/office/drawing/2014/main" id="{5FE3682C-C680-1445-B3DF-50A7F902073A}"/>
                        </a:ext>
                      </a:extLst>
                    </pic:cNvPr>
                    <pic:cNvPicPr>
                      <a:picLocks noChangeAspect="1"/>
                    </pic:cNvPicPr>
                  </pic:nvPicPr>
                  <pic:blipFill>
                    <a:blip r:embed="rId19"/>
                    <a:stretch>
                      <a:fillRect/>
                    </a:stretch>
                  </pic:blipFill>
                  <pic:spPr>
                    <a:xfrm>
                      <a:off x="0" y="0"/>
                      <a:ext cx="5943600" cy="5311140"/>
                    </a:xfrm>
                    <a:prstGeom prst="rect">
                      <a:avLst/>
                    </a:prstGeom>
                  </pic:spPr>
                </pic:pic>
              </a:graphicData>
            </a:graphic>
          </wp:inline>
        </w:drawing>
      </w:r>
    </w:p>
    <w:p w14:paraId="77662113" w14:textId="6E1493BE" w:rsidR="00D602B1" w:rsidRPr="00983A0C" w:rsidRDefault="00D602B1" w:rsidP="00D602B1">
      <w:pPr>
        <w:spacing w:line="480" w:lineRule="auto"/>
        <w:rPr>
          <w:rFonts w:ascii="Times New Roman" w:hAnsi="Times New Roman" w:cs="Times New Roman"/>
          <w:b/>
          <w:sz w:val="24"/>
          <w:szCs w:val="24"/>
        </w:rPr>
      </w:pPr>
      <w:r w:rsidRPr="00983A0C">
        <w:rPr>
          <w:rFonts w:ascii="Times New Roman" w:hAnsi="Times New Roman" w:cs="Times New Roman"/>
          <w:b/>
          <w:sz w:val="24"/>
          <w:szCs w:val="24"/>
        </w:rPr>
        <w:t>Figure 2. Predicted probability of DPN (A), AN (B), DR (C), and DN (D) with increasing HbA1c (left) and systolic blood pressure (right).</w:t>
      </w:r>
    </w:p>
    <w:p w14:paraId="1129D0A1" w14:textId="77777777" w:rsidR="005F2E25" w:rsidRPr="00983A0C" w:rsidRDefault="005F2E25" w:rsidP="00725722">
      <w:pPr>
        <w:spacing w:line="480" w:lineRule="auto"/>
        <w:rPr>
          <w:rFonts w:ascii="Times New Roman" w:hAnsi="Times New Roman" w:cs="Times New Roman"/>
          <w:b/>
          <w:sz w:val="24"/>
          <w:szCs w:val="24"/>
        </w:rPr>
      </w:pPr>
    </w:p>
    <w:p w14:paraId="2B466D0A" w14:textId="2751D733" w:rsidR="00120BC9" w:rsidRPr="00983A0C" w:rsidRDefault="00120BC9" w:rsidP="007F36A1">
      <w:pPr>
        <w:rPr>
          <w:rFonts w:ascii="Times New Roman" w:hAnsi="Times New Roman" w:cs="Times New Roman"/>
          <w:sz w:val="24"/>
          <w:szCs w:val="24"/>
        </w:rPr>
      </w:pPr>
    </w:p>
    <w:sectPr w:rsidR="00120BC9" w:rsidRPr="00983A0C" w:rsidSect="004A6D4A">
      <w:footerReference w:type="default" r:id="rId20"/>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 w:author="Purohit, Sharad" w:date="2021-01-14T08:07:00Z" w:initials="PS">
    <w:p w14:paraId="2EC45B42" w14:textId="77777777" w:rsidR="003A3271" w:rsidRDefault="003A3271">
      <w:pPr>
        <w:pStyle w:val="CommentText"/>
      </w:pPr>
      <w:r>
        <w:rPr>
          <w:rStyle w:val="CommentReference"/>
        </w:rPr>
        <w:annotationRef/>
      </w:r>
      <w:r>
        <w:t xml:space="preserve">We need to rewrite this section </w:t>
      </w:r>
    </w:p>
    <w:p w14:paraId="21FA9F37" w14:textId="77777777" w:rsidR="003A3271" w:rsidRDefault="003A3271">
      <w:pPr>
        <w:pStyle w:val="CommentText"/>
        <w:rPr>
          <w:rFonts w:ascii="Arial" w:hAnsi="Arial" w:cs="Arial"/>
          <w:color w:val="292B2C"/>
          <w:sz w:val="21"/>
          <w:szCs w:val="21"/>
          <w:shd w:val="clear" w:color="auto" w:fill="FFFFFF"/>
        </w:rPr>
      </w:pPr>
      <w:r>
        <w:rPr>
          <w:rFonts w:ascii="Arial" w:hAnsi="Arial" w:cs="Arial"/>
          <w:color w:val="292B2C"/>
          <w:sz w:val="21"/>
          <w:szCs w:val="21"/>
          <w:shd w:val="clear" w:color="auto" w:fill="FFFFFF"/>
        </w:rPr>
        <w:t>The model follows individual simulated patients with different demographic, clinical, and behavioral characteristics through diabetes-specific clinical events. PREDICT-DM includes a series of modules, including MI, stroke, CHF, mortality from other cardiovascular diseases (CVDs), and nephropathy. Events within these modules are informed by the following: (1) patient demographics (e.g., age, gender, and race/ethnicity); (2) clinical variables, including hemoglobin A1c (HbA1c), systolic blood pressure (SBP), total cholesterol, serum creatinine (</w:t>
      </w:r>
      <w:proofErr w:type="spellStart"/>
      <w:r>
        <w:rPr>
          <w:rFonts w:ascii="Arial" w:hAnsi="Arial" w:cs="Arial"/>
          <w:color w:val="292B2C"/>
          <w:sz w:val="21"/>
          <w:szCs w:val="21"/>
          <w:shd w:val="clear" w:color="auto" w:fill="FFFFFF"/>
        </w:rPr>
        <w:t>SCr</w:t>
      </w:r>
      <w:proofErr w:type="spellEnd"/>
      <w:r>
        <w:rPr>
          <w:rFonts w:ascii="Arial" w:hAnsi="Arial" w:cs="Arial"/>
          <w:color w:val="292B2C"/>
          <w:sz w:val="21"/>
          <w:szCs w:val="21"/>
          <w:shd w:val="clear" w:color="auto" w:fill="FFFFFF"/>
        </w:rPr>
        <w:t xml:space="preserve">), and CVD history; (3) use of any agents that alter event risk such as blood pressure-lowering agents, oral </w:t>
      </w:r>
      <w:proofErr w:type="spellStart"/>
      <w:r>
        <w:rPr>
          <w:rFonts w:ascii="Arial" w:hAnsi="Arial" w:cs="Arial"/>
          <w:color w:val="292B2C"/>
          <w:sz w:val="21"/>
          <w:szCs w:val="21"/>
          <w:shd w:val="clear" w:color="auto" w:fill="FFFFFF"/>
        </w:rPr>
        <w:t>antiglycemics</w:t>
      </w:r>
      <w:proofErr w:type="spellEnd"/>
      <w:r>
        <w:rPr>
          <w:rFonts w:ascii="Arial" w:hAnsi="Arial" w:cs="Arial"/>
          <w:color w:val="292B2C"/>
          <w:sz w:val="21"/>
          <w:szCs w:val="21"/>
          <w:shd w:val="clear" w:color="auto" w:fill="FFFFFF"/>
        </w:rPr>
        <w:t>, statins, and anticoagulants; and (4) behavioral variables that currently include smoking (tobacco) status (current, former, or never smoker).</w:t>
      </w:r>
    </w:p>
    <w:p w14:paraId="59A9D581" w14:textId="77777777" w:rsidR="003A3271" w:rsidRDefault="003A3271">
      <w:pPr>
        <w:pStyle w:val="CommentText"/>
        <w:rPr>
          <w:rFonts w:ascii="Arial" w:hAnsi="Arial" w:cs="Arial"/>
          <w:color w:val="292B2C"/>
          <w:sz w:val="21"/>
          <w:szCs w:val="21"/>
          <w:shd w:val="clear" w:color="auto" w:fill="FFFFFF"/>
        </w:rPr>
      </w:pPr>
    </w:p>
    <w:p w14:paraId="7A800A9E" w14:textId="22639923" w:rsidR="003A3271" w:rsidRDefault="003A3271">
      <w:pPr>
        <w:pStyle w:val="CommentText"/>
      </w:pPr>
      <w:r w:rsidRPr="00FE460C">
        <w:t>https://www.liebertpub.com/doi/full/10.1089/dia.2018.0393</w:t>
      </w:r>
    </w:p>
  </w:comment>
  <w:comment w:id="10" w:author="Purohit, Sharad" w:date="2021-01-14T08:09:00Z" w:initials="PS">
    <w:p w14:paraId="60208854" w14:textId="77777777" w:rsidR="003A3271" w:rsidRDefault="003A3271">
      <w:pPr>
        <w:pStyle w:val="CommentText"/>
        <w:rPr>
          <w:rFonts w:ascii="Arial" w:hAnsi="Arial" w:cs="Arial"/>
          <w:color w:val="292B2C"/>
          <w:sz w:val="21"/>
          <w:szCs w:val="21"/>
          <w:shd w:val="clear" w:color="auto" w:fill="FFFFFF"/>
        </w:rPr>
      </w:pPr>
      <w:r>
        <w:rPr>
          <w:rStyle w:val="CommentReference"/>
        </w:rPr>
        <w:annotationRef/>
      </w:r>
      <w:r>
        <w:rPr>
          <w:rFonts w:ascii="Arial" w:hAnsi="Arial" w:cs="Arial"/>
          <w:color w:val="292B2C"/>
          <w:sz w:val="21"/>
          <w:szCs w:val="21"/>
          <w:shd w:val="clear" w:color="auto" w:fill="FFFFFF"/>
        </w:rPr>
        <w:t> Although in the validation exercises, only the initial cohort characteristics were drawn randomly from probability distributions informed by the corresponding clinical trial. For categorical variables such as gender, race, ethnicity, smoking status, drug use, and history of CVD events, we used discrete distribution, and for continuous variables such as age, HbA1c, blood pressure, and cholesterol levels, we used normal distribution with the same mean and standard deviation reported in the trial.</w:t>
      </w:r>
    </w:p>
    <w:p w14:paraId="066FE164" w14:textId="77777777" w:rsidR="003A3271" w:rsidRDefault="003A3271">
      <w:pPr>
        <w:pStyle w:val="CommentText"/>
        <w:rPr>
          <w:rFonts w:ascii="Arial" w:hAnsi="Arial" w:cs="Arial"/>
          <w:color w:val="292B2C"/>
          <w:sz w:val="21"/>
          <w:szCs w:val="21"/>
          <w:shd w:val="clear" w:color="auto" w:fill="FFFFFF"/>
        </w:rPr>
      </w:pPr>
    </w:p>
    <w:p w14:paraId="2008E14C" w14:textId="1D092F70" w:rsidR="003A3271" w:rsidRDefault="003A3271">
      <w:pPr>
        <w:pStyle w:val="CommentText"/>
      </w:pPr>
      <w:r>
        <w:rPr>
          <w:rFonts w:ascii="Arial" w:hAnsi="Arial" w:cs="Arial"/>
          <w:color w:val="292B2C"/>
          <w:sz w:val="21"/>
          <w:szCs w:val="21"/>
          <w:shd w:val="clear" w:color="auto" w:fill="FFFFFF"/>
        </w:rPr>
        <w:t>We should include a similar para since later on you are talking about validate calibrate functions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A800A9E" w15:done="0"/>
  <w15:commentEx w15:paraId="2008E14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9DA7CF" w14:textId="77777777" w:rsidR="003228F0" w:rsidRDefault="003228F0" w:rsidP="00415231">
      <w:pPr>
        <w:spacing w:after="0" w:line="240" w:lineRule="auto"/>
      </w:pPr>
      <w:r>
        <w:separator/>
      </w:r>
    </w:p>
  </w:endnote>
  <w:endnote w:type="continuationSeparator" w:id="0">
    <w:p w14:paraId="3658C332" w14:textId="77777777" w:rsidR="003228F0" w:rsidRDefault="003228F0" w:rsidP="00415231">
      <w:pPr>
        <w:spacing w:after="0" w:line="240" w:lineRule="auto"/>
      </w:pPr>
      <w:r>
        <w:continuationSeparator/>
      </w:r>
    </w:p>
  </w:endnote>
  <w:endnote w:type="continuationNotice" w:id="1">
    <w:p w14:paraId="2751493A" w14:textId="77777777" w:rsidR="003228F0" w:rsidRDefault="003228F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w:altName w:val="SimSu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FC606C" w14:textId="3EC1A046" w:rsidR="003A3271" w:rsidRPr="00415231" w:rsidRDefault="003A3271" w:rsidP="00D8559F">
    <w:pPr>
      <w:pStyle w:val="Footer"/>
      <w:jc w:val="center"/>
      <w:rPr>
        <w:rFonts w:ascii="Arial" w:hAnsi="Arial" w:cs="Arial"/>
        <w:sz w:val="24"/>
        <w:szCs w:val="24"/>
      </w:rPr>
    </w:pPr>
    <w:r w:rsidRPr="00415231">
      <w:rPr>
        <w:rFonts w:ascii="Arial" w:hAnsi="Arial" w:cs="Arial"/>
        <w:sz w:val="24"/>
        <w:szCs w:val="24"/>
      </w:rPr>
      <w:t xml:space="preserve">Tran </w:t>
    </w:r>
    <w:sdt>
      <w:sdtPr>
        <w:rPr>
          <w:rFonts w:ascii="Arial" w:hAnsi="Arial" w:cs="Arial"/>
          <w:sz w:val="24"/>
          <w:szCs w:val="24"/>
        </w:rPr>
        <w:id w:val="1112862191"/>
        <w:docPartObj>
          <w:docPartGallery w:val="Page Numbers (Bottom of Page)"/>
          <w:docPartUnique/>
        </w:docPartObj>
      </w:sdtPr>
      <w:sdtEndPr>
        <w:rPr>
          <w:noProof/>
        </w:rPr>
      </w:sdtEndPr>
      <w:sdtContent>
        <w:r w:rsidRPr="00415231">
          <w:rPr>
            <w:rFonts w:ascii="Arial" w:hAnsi="Arial" w:cs="Arial"/>
            <w:sz w:val="24"/>
            <w:szCs w:val="24"/>
          </w:rPr>
          <w:fldChar w:fldCharType="begin"/>
        </w:r>
        <w:r w:rsidRPr="00415231">
          <w:rPr>
            <w:rFonts w:ascii="Arial" w:hAnsi="Arial" w:cs="Arial"/>
            <w:sz w:val="24"/>
            <w:szCs w:val="24"/>
          </w:rPr>
          <w:instrText xml:space="preserve"> PAGE   \* MERGEFORMAT </w:instrText>
        </w:r>
        <w:r w:rsidRPr="00415231">
          <w:rPr>
            <w:rFonts w:ascii="Arial" w:hAnsi="Arial" w:cs="Arial"/>
            <w:sz w:val="24"/>
            <w:szCs w:val="24"/>
          </w:rPr>
          <w:fldChar w:fldCharType="separate"/>
        </w:r>
        <w:r w:rsidR="009066B0">
          <w:rPr>
            <w:rFonts w:ascii="Arial" w:hAnsi="Arial" w:cs="Arial"/>
            <w:noProof/>
            <w:sz w:val="24"/>
            <w:szCs w:val="24"/>
          </w:rPr>
          <w:t>22</w:t>
        </w:r>
        <w:r w:rsidRPr="00415231">
          <w:rPr>
            <w:rFonts w:ascii="Arial" w:hAnsi="Arial" w:cs="Arial"/>
            <w:noProof/>
            <w:sz w:val="24"/>
            <w:szCs w:val="24"/>
          </w:rPr>
          <w:fldChar w:fldCharType="end"/>
        </w:r>
      </w:sdtContent>
    </w:sdt>
  </w:p>
  <w:p w14:paraId="080BED46" w14:textId="77777777" w:rsidR="003A3271" w:rsidRDefault="003A32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E068C9" w14:textId="77777777" w:rsidR="003228F0" w:rsidRDefault="003228F0" w:rsidP="00415231">
      <w:pPr>
        <w:spacing w:after="0" w:line="240" w:lineRule="auto"/>
      </w:pPr>
      <w:r>
        <w:separator/>
      </w:r>
    </w:p>
  </w:footnote>
  <w:footnote w:type="continuationSeparator" w:id="0">
    <w:p w14:paraId="212902DF" w14:textId="77777777" w:rsidR="003228F0" w:rsidRDefault="003228F0" w:rsidP="00415231">
      <w:pPr>
        <w:spacing w:after="0" w:line="240" w:lineRule="auto"/>
      </w:pPr>
      <w:r>
        <w:continuationSeparator/>
      </w:r>
    </w:p>
  </w:footnote>
  <w:footnote w:type="continuationNotice" w:id="1">
    <w:p w14:paraId="23512A71" w14:textId="77777777" w:rsidR="003228F0" w:rsidRDefault="003228F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9D81C1C"/>
    <w:multiLevelType w:val="hybridMultilevel"/>
    <w:tmpl w:val="D1E834EE"/>
    <w:lvl w:ilvl="0" w:tplc="E89C42A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urohit, Sharad">
    <w15:presenceInfo w15:providerId="None" w15:userId="Purohit, Shar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Diabetes Care&lt;/Style&gt;&lt;LeftDelim&gt;{&lt;/LeftDelim&gt;&lt;RightDelim&gt;}&lt;/RightDelim&gt;&lt;FontName&gt;Arial&lt;/FontName&gt;&lt;FontSize&gt;11&lt;/FontSize&gt;&lt;ReflistTitle&gt;&lt;style face=&quot;bold&quot;&gt;References&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D443D5"/>
    <w:rsid w:val="00002714"/>
    <w:rsid w:val="0000782C"/>
    <w:rsid w:val="000120E3"/>
    <w:rsid w:val="00014A84"/>
    <w:rsid w:val="0002131A"/>
    <w:rsid w:val="0002224F"/>
    <w:rsid w:val="00023E02"/>
    <w:rsid w:val="000248A3"/>
    <w:rsid w:val="00032364"/>
    <w:rsid w:val="00032B95"/>
    <w:rsid w:val="000342AA"/>
    <w:rsid w:val="000420B1"/>
    <w:rsid w:val="00042640"/>
    <w:rsid w:val="000428DA"/>
    <w:rsid w:val="00047D82"/>
    <w:rsid w:val="00056A6B"/>
    <w:rsid w:val="00056BE2"/>
    <w:rsid w:val="00060E9B"/>
    <w:rsid w:val="0006135B"/>
    <w:rsid w:val="00061BC6"/>
    <w:rsid w:val="00063D1A"/>
    <w:rsid w:val="00064A30"/>
    <w:rsid w:val="0006603E"/>
    <w:rsid w:val="000667E4"/>
    <w:rsid w:val="000720C2"/>
    <w:rsid w:val="00072B09"/>
    <w:rsid w:val="000731E8"/>
    <w:rsid w:val="00073985"/>
    <w:rsid w:val="00074E0F"/>
    <w:rsid w:val="00076068"/>
    <w:rsid w:val="000800B7"/>
    <w:rsid w:val="00094066"/>
    <w:rsid w:val="000956A8"/>
    <w:rsid w:val="000A030D"/>
    <w:rsid w:val="000A141D"/>
    <w:rsid w:val="000A2683"/>
    <w:rsid w:val="000A6C88"/>
    <w:rsid w:val="000B2B18"/>
    <w:rsid w:val="000B59E3"/>
    <w:rsid w:val="000B5EE2"/>
    <w:rsid w:val="000B6D7A"/>
    <w:rsid w:val="000C1FC5"/>
    <w:rsid w:val="000C4CB4"/>
    <w:rsid w:val="000D0676"/>
    <w:rsid w:val="000E0642"/>
    <w:rsid w:val="000E0D91"/>
    <w:rsid w:val="000E558C"/>
    <w:rsid w:val="000E61A8"/>
    <w:rsid w:val="000E7C36"/>
    <w:rsid w:val="000F57F3"/>
    <w:rsid w:val="000F5D81"/>
    <w:rsid w:val="000F5E06"/>
    <w:rsid w:val="000F65E4"/>
    <w:rsid w:val="000F7588"/>
    <w:rsid w:val="000F7F24"/>
    <w:rsid w:val="0010274D"/>
    <w:rsid w:val="00105B81"/>
    <w:rsid w:val="00106C8D"/>
    <w:rsid w:val="00113420"/>
    <w:rsid w:val="00114160"/>
    <w:rsid w:val="00114380"/>
    <w:rsid w:val="0011519A"/>
    <w:rsid w:val="0011527A"/>
    <w:rsid w:val="00115C8A"/>
    <w:rsid w:val="00116A0D"/>
    <w:rsid w:val="00120BC9"/>
    <w:rsid w:val="00123354"/>
    <w:rsid w:val="001246FB"/>
    <w:rsid w:val="00124887"/>
    <w:rsid w:val="00131E5E"/>
    <w:rsid w:val="001362B5"/>
    <w:rsid w:val="001367C1"/>
    <w:rsid w:val="00147BC7"/>
    <w:rsid w:val="00152514"/>
    <w:rsid w:val="00154B6B"/>
    <w:rsid w:val="00156FB7"/>
    <w:rsid w:val="001602A5"/>
    <w:rsid w:val="00165813"/>
    <w:rsid w:val="00170EB7"/>
    <w:rsid w:val="001723EF"/>
    <w:rsid w:val="00182020"/>
    <w:rsid w:val="001877AC"/>
    <w:rsid w:val="001878F2"/>
    <w:rsid w:val="00187C74"/>
    <w:rsid w:val="00191B57"/>
    <w:rsid w:val="00193523"/>
    <w:rsid w:val="001A10AE"/>
    <w:rsid w:val="001A3395"/>
    <w:rsid w:val="001B63A2"/>
    <w:rsid w:val="001B7540"/>
    <w:rsid w:val="001B7B58"/>
    <w:rsid w:val="001C0F91"/>
    <w:rsid w:val="001C1C43"/>
    <w:rsid w:val="001C362A"/>
    <w:rsid w:val="001C64F7"/>
    <w:rsid w:val="001C716D"/>
    <w:rsid w:val="001D185D"/>
    <w:rsid w:val="001E3370"/>
    <w:rsid w:val="001E37B1"/>
    <w:rsid w:val="001F1B8A"/>
    <w:rsid w:val="001F5BDE"/>
    <w:rsid w:val="0020566A"/>
    <w:rsid w:val="0021404E"/>
    <w:rsid w:val="00215E30"/>
    <w:rsid w:val="00217D40"/>
    <w:rsid w:val="002259E7"/>
    <w:rsid w:val="002271B3"/>
    <w:rsid w:val="00235B7C"/>
    <w:rsid w:val="00237FFC"/>
    <w:rsid w:val="0025675E"/>
    <w:rsid w:val="00263966"/>
    <w:rsid w:val="002719E7"/>
    <w:rsid w:val="00271A98"/>
    <w:rsid w:val="00276F89"/>
    <w:rsid w:val="002822CD"/>
    <w:rsid w:val="00284C0A"/>
    <w:rsid w:val="002863B9"/>
    <w:rsid w:val="00293877"/>
    <w:rsid w:val="002A5AE6"/>
    <w:rsid w:val="002A7B73"/>
    <w:rsid w:val="002B272E"/>
    <w:rsid w:val="002B3923"/>
    <w:rsid w:val="002B7186"/>
    <w:rsid w:val="002C1BD5"/>
    <w:rsid w:val="002C2CFB"/>
    <w:rsid w:val="002C3FB8"/>
    <w:rsid w:val="002C4D02"/>
    <w:rsid w:val="002C5F13"/>
    <w:rsid w:val="002D0A77"/>
    <w:rsid w:val="002D5865"/>
    <w:rsid w:val="002D5B24"/>
    <w:rsid w:val="002E1741"/>
    <w:rsid w:val="002E2B37"/>
    <w:rsid w:val="002E37B5"/>
    <w:rsid w:val="002E530E"/>
    <w:rsid w:val="002E6FDD"/>
    <w:rsid w:val="002E6FE5"/>
    <w:rsid w:val="002F0936"/>
    <w:rsid w:val="002F0A7F"/>
    <w:rsid w:val="002F10CA"/>
    <w:rsid w:val="002F1E53"/>
    <w:rsid w:val="002F4695"/>
    <w:rsid w:val="0030139B"/>
    <w:rsid w:val="0030181F"/>
    <w:rsid w:val="003036F0"/>
    <w:rsid w:val="003037F3"/>
    <w:rsid w:val="00306AE0"/>
    <w:rsid w:val="003074ED"/>
    <w:rsid w:val="00307925"/>
    <w:rsid w:val="003135AE"/>
    <w:rsid w:val="00313B2A"/>
    <w:rsid w:val="0031731A"/>
    <w:rsid w:val="00321C3F"/>
    <w:rsid w:val="003228F0"/>
    <w:rsid w:val="00324A99"/>
    <w:rsid w:val="00334A7A"/>
    <w:rsid w:val="00342410"/>
    <w:rsid w:val="00347EA6"/>
    <w:rsid w:val="00351933"/>
    <w:rsid w:val="00351A40"/>
    <w:rsid w:val="003540A0"/>
    <w:rsid w:val="00370B86"/>
    <w:rsid w:val="00370C61"/>
    <w:rsid w:val="0037363F"/>
    <w:rsid w:val="00381CBB"/>
    <w:rsid w:val="00390624"/>
    <w:rsid w:val="00391AFD"/>
    <w:rsid w:val="00391CC8"/>
    <w:rsid w:val="003927B8"/>
    <w:rsid w:val="00392EC6"/>
    <w:rsid w:val="003944DA"/>
    <w:rsid w:val="003A1A7D"/>
    <w:rsid w:val="003A3271"/>
    <w:rsid w:val="003A52A3"/>
    <w:rsid w:val="003A5E00"/>
    <w:rsid w:val="003B10DF"/>
    <w:rsid w:val="003B2AA1"/>
    <w:rsid w:val="003B670F"/>
    <w:rsid w:val="003C752A"/>
    <w:rsid w:val="003D2860"/>
    <w:rsid w:val="003D3EB9"/>
    <w:rsid w:val="003D6135"/>
    <w:rsid w:val="003E1C07"/>
    <w:rsid w:val="003F1AC8"/>
    <w:rsid w:val="003F1E92"/>
    <w:rsid w:val="003F389F"/>
    <w:rsid w:val="003F72EA"/>
    <w:rsid w:val="00411A0D"/>
    <w:rsid w:val="00411A32"/>
    <w:rsid w:val="004133E7"/>
    <w:rsid w:val="00415231"/>
    <w:rsid w:val="004162E7"/>
    <w:rsid w:val="00416EF4"/>
    <w:rsid w:val="00424DEA"/>
    <w:rsid w:val="00425325"/>
    <w:rsid w:val="0043074F"/>
    <w:rsid w:val="00435EDC"/>
    <w:rsid w:val="004368EC"/>
    <w:rsid w:val="00440F3C"/>
    <w:rsid w:val="004450E6"/>
    <w:rsid w:val="004469BE"/>
    <w:rsid w:val="00446D98"/>
    <w:rsid w:val="00447B82"/>
    <w:rsid w:val="00447DB8"/>
    <w:rsid w:val="00453C9A"/>
    <w:rsid w:val="0045661D"/>
    <w:rsid w:val="00460F6E"/>
    <w:rsid w:val="00461F31"/>
    <w:rsid w:val="0046272B"/>
    <w:rsid w:val="00463B9C"/>
    <w:rsid w:val="00464A1B"/>
    <w:rsid w:val="00466603"/>
    <w:rsid w:val="00466A35"/>
    <w:rsid w:val="00470261"/>
    <w:rsid w:val="00472FC7"/>
    <w:rsid w:val="00474E66"/>
    <w:rsid w:val="00475E61"/>
    <w:rsid w:val="0048025B"/>
    <w:rsid w:val="004821CB"/>
    <w:rsid w:val="004835F6"/>
    <w:rsid w:val="004856C9"/>
    <w:rsid w:val="004902B6"/>
    <w:rsid w:val="00491758"/>
    <w:rsid w:val="00491B8A"/>
    <w:rsid w:val="0049244B"/>
    <w:rsid w:val="0049409C"/>
    <w:rsid w:val="00496611"/>
    <w:rsid w:val="004A3ABC"/>
    <w:rsid w:val="004A3DFB"/>
    <w:rsid w:val="004A5E99"/>
    <w:rsid w:val="004A6D4A"/>
    <w:rsid w:val="004A7952"/>
    <w:rsid w:val="004B057C"/>
    <w:rsid w:val="004B3C73"/>
    <w:rsid w:val="004C667F"/>
    <w:rsid w:val="004C69AF"/>
    <w:rsid w:val="004C713A"/>
    <w:rsid w:val="004D01D5"/>
    <w:rsid w:val="004D13A6"/>
    <w:rsid w:val="004D5D90"/>
    <w:rsid w:val="004D6761"/>
    <w:rsid w:val="004E25CF"/>
    <w:rsid w:val="004E3A8A"/>
    <w:rsid w:val="004F5944"/>
    <w:rsid w:val="004F5BB3"/>
    <w:rsid w:val="00502299"/>
    <w:rsid w:val="005042B0"/>
    <w:rsid w:val="00505492"/>
    <w:rsid w:val="00505D10"/>
    <w:rsid w:val="00512119"/>
    <w:rsid w:val="00517114"/>
    <w:rsid w:val="00520614"/>
    <w:rsid w:val="00520645"/>
    <w:rsid w:val="00520D9D"/>
    <w:rsid w:val="0052351E"/>
    <w:rsid w:val="0052619D"/>
    <w:rsid w:val="00537CA7"/>
    <w:rsid w:val="005435A5"/>
    <w:rsid w:val="00546E46"/>
    <w:rsid w:val="0055005B"/>
    <w:rsid w:val="0055706A"/>
    <w:rsid w:val="00560BA0"/>
    <w:rsid w:val="00561CE2"/>
    <w:rsid w:val="0056212B"/>
    <w:rsid w:val="005703F3"/>
    <w:rsid w:val="0057071F"/>
    <w:rsid w:val="00572C94"/>
    <w:rsid w:val="00574DBF"/>
    <w:rsid w:val="00575D61"/>
    <w:rsid w:val="005762D0"/>
    <w:rsid w:val="0057749D"/>
    <w:rsid w:val="00580A95"/>
    <w:rsid w:val="00580B3E"/>
    <w:rsid w:val="005816CF"/>
    <w:rsid w:val="00595E2E"/>
    <w:rsid w:val="005A4193"/>
    <w:rsid w:val="005A4972"/>
    <w:rsid w:val="005A6CDA"/>
    <w:rsid w:val="005B15C8"/>
    <w:rsid w:val="005C0E6F"/>
    <w:rsid w:val="005C61F0"/>
    <w:rsid w:val="005D5ACE"/>
    <w:rsid w:val="005D6DE9"/>
    <w:rsid w:val="005E262A"/>
    <w:rsid w:val="005E2EB5"/>
    <w:rsid w:val="005E4F24"/>
    <w:rsid w:val="005E66D4"/>
    <w:rsid w:val="005E7286"/>
    <w:rsid w:val="005E732C"/>
    <w:rsid w:val="005F2E25"/>
    <w:rsid w:val="005F2FBB"/>
    <w:rsid w:val="005F5E5A"/>
    <w:rsid w:val="0060346F"/>
    <w:rsid w:val="00606198"/>
    <w:rsid w:val="006072ED"/>
    <w:rsid w:val="00607BFF"/>
    <w:rsid w:val="00611FF9"/>
    <w:rsid w:val="006124A1"/>
    <w:rsid w:val="00616020"/>
    <w:rsid w:val="00624182"/>
    <w:rsid w:val="006247A9"/>
    <w:rsid w:val="00634F18"/>
    <w:rsid w:val="006376C8"/>
    <w:rsid w:val="006404F3"/>
    <w:rsid w:val="00645011"/>
    <w:rsid w:val="006564F7"/>
    <w:rsid w:val="006578E5"/>
    <w:rsid w:val="006612E2"/>
    <w:rsid w:val="0066776B"/>
    <w:rsid w:val="00670FBD"/>
    <w:rsid w:val="00672B8C"/>
    <w:rsid w:val="00675E97"/>
    <w:rsid w:val="00676054"/>
    <w:rsid w:val="00682397"/>
    <w:rsid w:val="00682F70"/>
    <w:rsid w:val="00684331"/>
    <w:rsid w:val="00687453"/>
    <w:rsid w:val="006A035D"/>
    <w:rsid w:val="006A1E42"/>
    <w:rsid w:val="006A21B0"/>
    <w:rsid w:val="006A27B3"/>
    <w:rsid w:val="006A4D64"/>
    <w:rsid w:val="006A52CD"/>
    <w:rsid w:val="006A69D6"/>
    <w:rsid w:val="006B0428"/>
    <w:rsid w:val="006B228E"/>
    <w:rsid w:val="006B7CCA"/>
    <w:rsid w:val="006C4202"/>
    <w:rsid w:val="006C56C1"/>
    <w:rsid w:val="006D505A"/>
    <w:rsid w:val="006D70B5"/>
    <w:rsid w:val="006E00B3"/>
    <w:rsid w:val="006E3F1E"/>
    <w:rsid w:val="006F55EF"/>
    <w:rsid w:val="00700A02"/>
    <w:rsid w:val="0070132B"/>
    <w:rsid w:val="00701931"/>
    <w:rsid w:val="0070253A"/>
    <w:rsid w:val="00703E9E"/>
    <w:rsid w:val="00705AF6"/>
    <w:rsid w:val="00706774"/>
    <w:rsid w:val="0071392E"/>
    <w:rsid w:val="00714AFC"/>
    <w:rsid w:val="00714B57"/>
    <w:rsid w:val="0072280B"/>
    <w:rsid w:val="00724D93"/>
    <w:rsid w:val="00725722"/>
    <w:rsid w:val="007261E7"/>
    <w:rsid w:val="00730038"/>
    <w:rsid w:val="00731912"/>
    <w:rsid w:val="0073192A"/>
    <w:rsid w:val="00737421"/>
    <w:rsid w:val="00737C68"/>
    <w:rsid w:val="00742029"/>
    <w:rsid w:val="00745259"/>
    <w:rsid w:val="00751891"/>
    <w:rsid w:val="007540A9"/>
    <w:rsid w:val="00754817"/>
    <w:rsid w:val="00754B02"/>
    <w:rsid w:val="00755DC3"/>
    <w:rsid w:val="007651B8"/>
    <w:rsid w:val="00771758"/>
    <w:rsid w:val="00771E9D"/>
    <w:rsid w:val="00772675"/>
    <w:rsid w:val="0077381C"/>
    <w:rsid w:val="00776772"/>
    <w:rsid w:val="00777836"/>
    <w:rsid w:val="00777D9A"/>
    <w:rsid w:val="007811A8"/>
    <w:rsid w:val="007829F1"/>
    <w:rsid w:val="007855CA"/>
    <w:rsid w:val="00787866"/>
    <w:rsid w:val="007A3C71"/>
    <w:rsid w:val="007A457B"/>
    <w:rsid w:val="007A65B4"/>
    <w:rsid w:val="007B4FB7"/>
    <w:rsid w:val="007C0FF0"/>
    <w:rsid w:val="007C64F9"/>
    <w:rsid w:val="007D281F"/>
    <w:rsid w:val="007D2B53"/>
    <w:rsid w:val="007E17D5"/>
    <w:rsid w:val="007E1AE3"/>
    <w:rsid w:val="007E450C"/>
    <w:rsid w:val="007E75FC"/>
    <w:rsid w:val="007F092A"/>
    <w:rsid w:val="007F1BC9"/>
    <w:rsid w:val="007F36A1"/>
    <w:rsid w:val="0080020E"/>
    <w:rsid w:val="0080340A"/>
    <w:rsid w:val="0080542B"/>
    <w:rsid w:val="00807DC3"/>
    <w:rsid w:val="008111EA"/>
    <w:rsid w:val="008122C0"/>
    <w:rsid w:val="00816A04"/>
    <w:rsid w:val="00822EA9"/>
    <w:rsid w:val="008323C2"/>
    <w:rsid w:val="00836E0E"/>
    <w:rsid w:val="00840DAA"/>
    <w:rsid w:val="008419BE"/>
    <w:rsid w:val="00843EB1"/>
    <w:rsid w:val="00845B31"/>
    <w:rsid w:val="00847771"/>
    <w:rsid w:val="00852B08"/>
    <w:rsid w:val="0085318E"/>
    <w:rsid w:val="00861DA8"/>
    <w:rsid w:val="00863B09"/>
    <w:rsid w:val="00867B89"/>
    <w:rsid w:val="00872F0C"/>
    <w:rsid w:val="00876605"/>
    <w:rsid w:val="0087696D"/>
    <w:rsid w:val="00884F91"/>
    <w:rsid w:val="00890604"/>
    <w:rsid w:val="008938C0"/>
    <w:rsid w:val="008938EF"/>
    <w:rsid w:val="008941CD"/>
    <w:rsid w:val="008953D2"/>
    <w:rsid w:val="00896056"/>
    <w:rsid w:val="008A7658"/>
    <w:rsid w:val="008A76C9"/>
    <w:rsid w:val="008B04F8"/>
    <w:rsid w:val="008B3435"/>
    <w:rsid w:val="008B3F4D"/>
    <w:rsid w:val="008B6410"/>
    <w:rsid w:val="008C0D89"/>
    <w:rsid w:val="008C3FCB"/>
    <w:rsid w:val="008C68E3"/>
    <w:rsid w:val="008D2AE1"/>
    <w:rsid w:val="008E1F60"/>
    <w:rsid w:val="008E34BD"/>
    <w:rsid w:val="008F1B79"/>
    <w:rsid w:val="008F257C"/>
    <w:rsid w:val="008F40C6"/>
    <w:rsid w:val="008F46F8"/>
    <w:rsid w:val="008F6667"/>
    <w:rsid w:val="009042C7"/>
    <w:rsid w:val="00905D62"/>
    <w:rsid w:val="009066B0"/>
    <w:rsid w:val="00907095"/>
    <w:rsid w:val="009146B0"/>
    <w:rsid w:val="00914C3B"/>
    <w:rsid w:val="00920985"/>
    <w:rsid w:val="009221F7"/>
    <w:rsid w:val="00922B21"/>
    <w:rsid w:val="0092633A"/>
    <w:rsid w:val="00926775"/>
    <w:rsid w:val="0092680A"/>
    <w:rsid w:val="00930674"/>
    <w:rsid w:val="0093081C"/>
    <w:rsid w:val="00931C54"/>
    <w:rsid w:val="00934FC3"/>
    <w:rsid w:val="00936335"/>
    <w:rsid w:val="00955EB6"/>
    <w:rsid w:val="00961AFE"/>
    <w:rsid w:val="00961E94"/>
    <w:rsid w:val="00962E92"/>
    <w:rsid w:val="00963DB0"/>
    <w:rsid w:val="00964C11"/>
    <w:rsid w:val="00964FAB"/>
    <w:rsid w:val="00965CFB"/>
    <w:rsid w:val="00967D9B"/>
    <w:rsid w:val="00970701"/>
    <w:rsid w:val="00974FAF"/>
    <w:rsid w:val="00976216"/>
    <w:rsid w:val="0097638A"/>
    <w:rsid w:val="009817D7"/>
    <w:rsid w:val="00983A0C"/>
    <w:rsid w:val="00984B41"/>
    <w:rsid w:val="00984BF4"/>
    <w:rsid w:val="00991D88"/>
    <w:rsid w:val="00995056"/>
    <w:rsid w:val="00995E5F"/>
    <w:rsid w:val="009A4045"/>
    <w:rsid w:val="009A697B"/>
    <w:rsid w:val="009B4E7D"/>
    <w:rsid w:val="009C0909"/>
    <w:rsid w:val="009C3690"/>
    <w:rsid w:val="009D24F5"/>
    <w:rsid w:val="009E1CC9"/>
    <w:rsid w:val="009E44FF"/>
    <w:rsid w:val="009E6E76"/>
    <w:rsid w:val="009E7461"/>
    <w:rsid w:val="009F19E0"/>
    <w:rsid w:val="009F54EE"/>
    <w:rsid w:val="00A02C44"/>
    <w:rsid w:val="00A108E1"/>
    <w:rsid w:val="00A13568"/>
    <w:rsid w:val="00A15F60"/>
    <w:rsid w:val="00A377F7"/>
    <w:rsid w:val="00A40ABC"/>
    <w:rsid w:val="00A40FA1"/>
    <w:rsid w:val="00A43ECB"/>
    <w:rsid w:val="00A44F9F"/>
    <w:rsid w:val="00A450C5"/>
    <w:rsid w:val="00A458EB"/>
    <w:rsid w:val="00A47EB8"/>
    <w:rsid w:val="00A51E60"/>
    <w:rsid w:val="00A52B43"/>
    <w:rsid w:val="00A531F9"/>
    <w:rsid w:val="00A53A29"/>
    <w:rsid w:val="00A54EC0"/>
    <w:rsid w:val="00A559B2"/>
    <w:rsid w:val="00A573B6"/>
    <w:rsid w:val="00A62B2F"/>
    <w:rsid w:val="00A64553"/>
    <w:rsid w:val="00A64CB2"/>
    <w:rsid w:val="00A71B87"/>
    <w:rsid w:val="00A72D72"/>
    <w:rsid w:val="00A7356D"/>
    <w:rsid w:val="00A74CFD"/>
    <w:rsid w:val="00A77672"/>
    <w:rsid w:val="00A80308"/>
    <w:rsid w:val="00A83886"/>
    <w:rsid w:val="00A8572D"/>
    <w:rsid w:val="00A94095"/>
    <w:rsid w:val="00A94C96"/>
    <w:rsid w:val="00A96B5E"/>
    <w:rsid w:val="00AA0ADA"/>
    <w:rsid w:val="00AA3FA7"/>
    <w:rsid w:val="00AA6293"/>
    <w:rsid w:val="00AA7758"/>
    <w:rsid w:val="00AB0AE7"/>
    <w:rsid w:val="00AB44B7"/>
    <w:rsid w:val="00AB7926"/>
    <w:rsid w:val="00AB7E4A"/>
    <w:rsid w:val="00AC3C69"/>
    <w:rsid w:val="00AD6403"/>
    <w:rsid w:val="00AE22E1"/>
    <w:rsid w:val="00AE2B3A"/>
    <w:rsid w:val="00AE50E6"/>
    <w:rsid w:val="00AF09D3"/>
    <w:rsid w:val="00AF0DC9"/>
    <w:rsid w:val="00AF3AC3"/>
    <w:rsid w:val="00AF3E0E"/>
    <w:rsid w:val="00AF4F4D"/>
    <w:rsid w:val="00AF5EA7"/>
    <w:rsid w:val="00B000FD"/>
    <w:rsid w:val="00B00426"/>
    <w:rsid w:val="00B01027"/>
    <w:rsid w:val="00B04F86"/>
    <w:rsid w:val="00B10809"/>
    <w:rsid w:val="00B14394"/>
    <w:rsid w:val="00B1504A"/>
    <w:rsid w:val="00B16C34"/>
    <w:rsid w:val="00B2359B"/>
    <w:rsid w:val="00B239FB"/>
    <w:rsid w:val="00B312B9"/>
    <w:rsid w:val="00B31753"/>
    <w:rsid w:val="00B32C55"/>
    <w:rsid w:val="00B4699A"/>
    <w:rsid w:val="00B469F5"/>
    <w:rsid w:val="00B47FF6"/>
    <w:rsid w:val="00B511D1"/>
    <w:rsid w:val="00B51A04"/>
    <w:rsid w:val="00B524B7"/>
    <w:rsid w:val="00B52D70"/>
    <w:rsid w:val="00B5461F"/>
    <w:rsid w:val="00B702FA"/>
    <w:rsid w:val="00B74DA1"/>
    <w:rsid w:val="00B7555A"/>
    <w:rsid w:val="00B7561D"/>
    <w:rsid w:val="00B756D8"/>
    <w:rsid w:val="00B76B3E"/>
    <w:rsid w:val="00B82739"/>
    <w:rsid w:val="00B82FE1"/>
    <w:rsid w:val="00B83A88"/>
    <w:rsid w:val="00B87737"/>
    <w:rsid w:val="00B93BDB"/>
    <w:rsid w:val="00B93E1E"/>
    <w:rsid w:val="00B95163"/>
    <w:rsid w:val="00BA67F8"/>
    <w:rsid w:val="00BB2DA5"/>
    <w:rsid w:val="00BC16CA"/>
    <w:rsid w:val="00BC2E28"/>
    <w:rsid w:val="00BD3451"/>
    <w:rsid w:val="00BD454C"/>
    <w:rsid w:val="00BD5C73"/>
    <w:rsid w:val="00BD6097"/>
    <w:rsid w:val="00BE07F4"/>
    <w:rsid w:val="00BE7B8B"/>
    <w:rsid w:val="00BE7C07"/>
    <w:rsid w:val="00BF10E0"/>
    <w:rsid w:val="00BF1E1C"/>
    <w:rsid w:val="00BF22FB"/>
    <w:rsid w:val="00C01894"/>
    <w:rsid w:val="00C04FAF"/>
    <w:rsid w:val="00C0711E"/>
    <w:rsid w:val="00C10446"/>
    <w:rsid w:val="00C10AC1"/>
    <w:rsid w:val="00C12A48"/>
    <w:rsid w:val="00C162C6"/>
    <w:rsid w:val="00C2257A"/>
    <w:rsid w:val="00C235F4"/>
    <w:rsid w:val="00C23A15"/>
    <w:rsid w:val="00C25007"/>
    <w:rsid w:val="00C268CA"/>
    <w:rsid w:val="00C316D0"/>
    <w:rsid w:val="00C36708"/>
    <w:rsid w:val="00C3675F"/>
    <w:rsid w:val="00C4049E"/>
    <w:rsid w:val="00C4130E"/>
    <w:rsid w:val="00C43DC9"/>
    <w:rsid w:val="00C463ED"/>
    <w:rsid w:val="00C46775"/>
    <w:rsid w:val="00C470C0"/>
    <w:rsid w:val="00C5028F"/>
    <w:rsid w:val="00C51111"/>
    <w:rsid w:val="00C538B7"/>
    <w:rsid w:val="00C5616E"/>
    <w:rsid w:val="00C563DB"/>
    <w:rsid w:val="00C6152C"/>
    <w:rsid w:val="00C61971"/>
    <w:rsid w:val="00C66A31"/>
    <w:rsid w:val="00C67989"/>
    <w:rsid w:val="00C719CD"/>
    <w:rsid w:val="00C842E1"/>
    <w:rsid w:val="00C84BB1"/>
    <w:rsid w:val="00C84DDB"/>
    <w:rsid w:val="00C91C2C"/>
    <w:rsid w:val="00C928B9"/>
    <w:rsid w:val="00C944BC"/>
    <w:rsid w:val="00C94C22"/>
    <w:rsid w:val="00C96628"/>
    <w:rsid w:val="00CA13B8"/>
    <w:rsid w:val="00CA1A27"/>
    <w:rsid w:val="00CB72E4"/>
    <w:rsid w:val="00CC2B95"/>
    <w:rsid w:val="00CC3EF1"/>
    <w:rsid w:val="00CC4D6D"/>
    <w:rsid w:val="00CC6D1B"/>
    <w:rsid w:val="00CD07FF"/>
    <w:rsid w:val="00CD2081"/>
    <w:rsid w:val="00CD45B2"/>
    <w:rsid w:val="00CD62E1"/>
    <w:rsid w:val="00CE1617"/>
    <w:rsid w:val="00CE210B"/>
    <w:rsid w:val="00CE506C"/>
    <w:rsid w:val="00CE5C17"/>
    <w:rsid w:val="00CE7C70"/>
    <w:rsid w:val="00CF45A0"/>
    <w:rsid w:val="00CF5226"/>
    <w:rsid w:val="00CF72F1"/>
    <w:rsid w:val="00D05CD0"/>
    <w:rsid w:val="00D06695"/>
    <w:rsid w:val="00D06DF6"/>
    <w:rsid w:val="00D06F80"/>
    <w:rsid w:val="00D122E2"/>
    <w:rsid w:val="00D12BAD"/>
    <w:rsid w:val="00D21B7A"/>
    <w:rsid w:val="00D22287"/>
    <w:rsid w:val="00D222DE"/>
    <w:rsid w:val="00D26108"/>
    <w:rsid w:val="00D33504"/>
    <w:rsid w:val="00D3530D"/>
    <w:rsid w:val="00D378DB"/>
    <w:rsid w:val="00D408CD"/>
    <w:rsid w:val="00D443D5"/>
    <w:rsid w:val="00D46316"/>
    <w:rsid w:val="00D47B54"/>
    <w:rsid w:val="00D505C1"/>
    <w:rsid w:val="00D51F54"/>
    <w:rsid w:val="00D52E9F"/>
    <w:rsid w:val="00D602B1"/>
    <w:rsid w:val="00D649C1"/>
    <w:rsid w:val="00D671FB"/>
    <w:rsid w:val="00D712EB"/>
    <w:rsid w:val="00D71DDA"/>
    <w:rsid w:val="00D756D6"/>
    <w:rsid w:val="00D82744"/>
    <w:rsid w:val="00D83097"/>
    <w:rsid w:val="00D8559F"/>
    <w:rsid w:val="00D869F8"/>
    <w:rsid w:val="00D87A21"/>
    <w:rsid w:val="00D91D72"/>
    <w:rsid w:val="00D93DE5"/>
    <w:rsid w:val="00D966F4"/>
    <w:rsid w:val="00DA0F84"/>
    <w:rsid w:val="00DA3506"/>
    <w:rsid w:val="00DA3AC2"/>
    <w:rsid w:val="00DA7A24"/>
    <w:rsid w:val="00DA7A3F"/>
    <w:rsid w:val="00DB01DE"/>
    <w:rsid w:val="00DB0796"/>
    <w:rsid w:val="00DB3AD0"/>
    <w:rsid w:val="00DB66D5"/>
    <w:rsid w:val="00DC3157"/>
    <w:rsid w:val="00DC6508"/>
    <w:rsid w:val="00DC6AF2"/>
    <w:rsid w:val="00DD0931"/>
    <w:rsid w:val="00DD11CE"/>
    <w:rsid w:val="00DD7E12"/>
    <w:rsid w:val="00DE35D6"/>
    <w:rsid w:val="00DE376E"/>
    <w:rsid w:val="00DE6590"/>
    <w:rsid w:val="00DF001A"/>
    <w:rsid w:val="00DF6450"/>
    <w:rsid w:val="00E02E95"/>
    <w:rsid w:val="00E037FD"/>
    <w:rsid w:val="00E03E2B"/>
    <w:rsid w:val="00E067F4"/>
    <w:rsid w:val="00E07CD2"/>
    <w:rsid w:val="00E1296E"/>
    <w:rsid w:val="00E13BC4"/>
    <w:rsid w:val="00E14AA0"/>
    <w:rsid w:val="00E22B9F"/>
    <w:rsid w:val="00E33079"/>
    <w:rsid w:val="00E363DF"/>
    <w:rsid w:val="00E36BA0"/>
    <w:rsid w:val="00E42BDC"/>
    <w:rsid w:val="00E42FF2"/>
    <w:rsid w:val="00E462C6"/>
    <w:rsid w:val="00E5511F"/>
    <w:rsid w:val="00E603B2"/>
    <w:rsid w:val="00E61F4B"/>
    <w:rsid w:val="00E657A0"/>
    <w:rsid w:val="00E6655C"/>
    <w:rsid w:val="00E722BC"/>
    <w:rsid w:val="00E73F9F"/>
    <w:rsid w:val="00E9196F"/>
    <w:rsid w:val="00E93C7A"/>
    <w:rsid w:val="00E93F51"/>
    <w:rsid w:val="00E9420A"/>
    <w:rsid w:val="00E95AE3"/>
    <w:rsid w:val="00EA0B71"/>
    <w:rsid w:val="00EA0FFA"/>
    <w:rsid w:val="00EA4733"/>
    <w:rsid w:val="00EB4613"/>
    <w:rsid w:val="00EB4B57"/>
    <w:rsid w:val="00EC701D"/>
    <w:rsid w:val="00ED61B3"/>
    <w:rsid w:val="00EE3508"/>
    <w:rsid w:val="00EF1230"/>
    <w:rsid w:val="00EF5314"/>
    <w:rsid w:val="00EF6390"/>
    <w:rsid w:val="00EF6FE7"/>
    <w:rsid w:val="00EF7371"/>
    <w:rsid w:val="00EF77AD"/>
    <w:rsid w:val="00F00059"/>
    <w:rsid w:val="00F00B68"/>
    <w:rsid w:val="00F0268B"/>
    <w:rsid w:val="00F033E8"/>
    <w:rsid w:val="00F10046"/>
    <w:rsid w:val="00F12F79"/>
    <w:rsid w:val="00F16738"/>
    <w:rsid w:val="00F16DD7"/>
    <w:rsid w:val="00F211C2"/>
    <w:rsid w:val="00F309A5"/>
    <w:rsid w:val="00F31A95"/>
    <w:rsid w:val="00F353B0"/>
    <w:rsid w:val="00F55FBD"/>
    <w:rsid w:val="00F60ADD"/>
    <w:rsid w:val="00F61A55"/>
    <w:rsid w:val="00F6393B"/>
    <w:rsid w:val="00F67AA8"/>
    <w:rsid w:val="00F7008F"/>
    <w:rsid w:val="00F71039"/>
    <w:rsid w:val="00F71AC4"/>
    <w:rsid w:val="00F736EA"/>
    <w:rsid w:val="00F81D1E"/>
    <w:rsid w:val="00F824EC"/>
    <w:rsid w:val="00F82FA9"/>
    <w:rsid w:val="00F85A8E"/>
    <w:rsid w:val="00F87356"/>
    <w:rsid w:val="00F92C02"/>
    <w:rsid w:val="00F92F15"/>
    <w:rsid w:val="00F95404"/>
    <w:rsid w:val="00F96ACE"/>
    <w:rsid w:val="00F96DD3"/>
    <w:rsid w:val="00FA1F74"/>
    <w:rsid w:val="00FA3E04"/>
    <w:rsid w:val="00FB2255"/>
    <w:rsid w:val="00FB674C"/>
    <w:rsid w:val="00FB677D"/>
    <w:rsid w:val="00FC01C5"/>
    <w:rsid w:val="00FC13A8"/>
    <w:rsid w:val="00FC27F7"/>
    <w:rsid w:val="00FC2A69"/>
    <w:rsid w:val="00FC4DA9"/>
    <w:rsid w:val="00FC7B60"/>
    <w:rsid w:val="00FD040D"/>
    <w:rsid w:val="00FD0F5F"/>
    <w:rsid w:val="00FD2D27"/>
    <w:rsid w:val="00FD7A87"/>
    <w:rsid w:val="00FE00B1"/>
    <w:rsid w:val="00FE236A"/>
    <w:rsid w:val="00FE3F2A"/>
    <w:rsid w:val="00FE460C"/>
    <w:rsid w:val="00FE4ACF"/>
    <w:rsid w:val="00FF1248"/>
    <w:rsid w:val="00FF150D"/>
    <w:rsid w:val="00FF2E9C"/>
    <w:rsid w:val="01AB4286"/>
    <w:rsid w:val="0A153472"/>
    <w:rsid w:val="0F2C88E5"/>
    <w:rsid w:val="11873D1E"/>
    <w:rsid w:val="15FDBDB8"/>
    <w:rsid w:val="3BDF6EE0"/>
    <w:rsid w:val="3E8DF989"/>
    <w:rsid w:val="3F33C1E3"/>
    <w:rsid w:val="4B0C6C08"/>
    <w:rsid w:val="4CDFFDC5"/>
    <w:rsid w:val="527D68ED"/>
    <w:rsid w:val="63D138A0"/>
    <w:rsid w:val="6F5B535A"/>
    <w:rsid w:val="70F7782C"/>
    <w:rsid w:val="74FD202E"/>
    <w:rsid w:val="7DCFD64D"/>
    <w:rsid w:val="7E6D1B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E358DF"/>
  <w15:chartTrackingRefBased/>
  <w15:docId w15:val="{5DC7485C-51F5-4C36-ADD4-9D66B7F32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52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5231"/>
  </w:style>
  <w:style w:type="paragraph" w:styleId="Footer">
    <w:name w:val="footer"/>
    <w:basedOn w:val="Normal"/>
    <w:link w:val="FooterChar"/>
    <w:uiPriority w:val="99"/>
    <w:unhideWhenUsed/>
    <w:rsid w:val="004152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5231"/>
  </w:style>
  <w:style w:type="character" w:styleId="Hyperlink">
    <w:name w:val="Hyperlink"/>
    <w:basedOn w:val="DefaultParagraphFont"/>
    <w:uiPriority w:val="99"/>
    <w:unhideWhenUsed/>
    <w:rsid w:val="00EE3508"/>
    <w:rPr>
      <w:color w:val="0563C1" w:themeColor="hyperlink"/>
      <w:u w:val="single"/>
    </w:rPr>
  </w:style>
  <w:style w:type="paragraph" w:customStyle="1" w:styleId="EndNoteBibliographyTitle">
    <w:name w:val="EndNote Bibliography Title"/>
    <w:basedOn w:val="Normal"/>
    <w:link w:val="EndNoteBibliographyTitleChar"/>
    <w:rsid w:val="00EE3508"/>
    <w:pPr>
      <w:spacing w:after="0"/>
      <w:jc w:val="center"/>
    </w:pPr>
    <w:rPr>
      <w:rFonts w:ascii="Arial" w:hAnsi="Arial" w:cs="Arial"/>
      <w:noProof/>
    </w:rPr>
  </w:style>
  <w:style w:type="character" w:customStyle="1" w:styleId="EndNoteBibliographyTitleChar">
    <w:name w:val="EndNote Bibliography Title Char"/>
    <w:basedOn w:val="DefaultParagraphFont"/>
    <w:link w:val="EndNoteBibliographyTitle"/>
    <w:rsid w:val="00EE3508"/>
    <w:rPr>
      <w:rFonts w:ascii="Arial" w:hAnsi="Arial" w:cs="Arial"/>
      <w:noProof/>
    </w:rPr>
  </w:style>
  <w:style w:type="paragraph" w:customStyle="1" w:styleId="EndNoteBibliography">
    <w:name w:val="EndNote Bibliography"/>
    <w:basedOn w:val="Normal"/>
    <w:link w:val="EndNoteBibliographyChar"/>
    <w:rsid w:val="00EE3508"/>
    <w:pPr>
      <w:spacing w:line="240" w:lineRule="auto"/>
    </w:pPr>
    <w:rPr>
      <w:rFonts w:ascii="Arial" w:hAnsi="Arial" w:cs="Arial"/>
      <w:noProof/>
    </w:rPr>
  </w:style>
  <w:style w:type="character" w:customStyle="1" w:styleId="EndNoteBibliographyChar">
    <w:name w:val="EndNote Bibliography Char"/>
    <w:basedOn w:val="DefaultParagraphFont"/>
    <w:link w:val="EndNoteBibliography"/>
    <w:rsid w:val="00EE3508"/>
    <w:rPr>
      <w:rFonts w:ascii="Arial" w:hAnsi="Arial" w:cs="Arial"/>
      <w:noProof/>
    </w:rPr>
  </w:style>
  <w:style w:type="paragraph" w:styleId="BalloonText">
    <w:name w:val="Balloon Text"/>
    <w:basedOn w:val="Normal"/>
    <w:link w:val="BalloonTextChar"/>
    <w:uiPriority w:val="99"/>
    <w:semiHidden/>
    <w:unhideWhenUsed/>
    <w:rsid w:val="000F65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65E4"/>
    <w:rPr>
      <w:rFonts w:ascii="Segoe UI" w:hAnsi="Segoe UI" w:cs="Segoe UI"/>
      <w:sz w:val="18"/>
      <w:szCs w:val="18"/>
    </w:rPr>
  </w:style>
  <w:style w:type="paragraph" w:styleId="NormalWeb">
    <w:name w:val="Normal (Web)"/>
    <w:basedOn w:val="Normal"/>
    <w:uiPriority w:val="99"/>
    <w:unhideWhenUsed/>
    <w:rsid w:val="00E22B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xtualextensionhighlight">
    <w:name w:val="contextualextensionhighlight"/>
    <w:basedOn w:val="DefaultParagraphFont"/>
    <w:rsid w:val="00E22B9F"/>
  </w:style>
  <w:style w:type="paragraph" w:styleId="ListParagraph">
    <w:name w:val="List Paragraph"/>
    <w:basedOn w:val="Normal"/>
    <w:uiPriority w:val="34"/>
    <w:qFormat/>
    <w:rsid w:val="006C56C1"/>
    <w:pPr>
      <w:ind w:left="720"/>
      <w:contextualSpacing/>
    </w:pPr>
  </w:style>
  <w:style w:type="character" w:styleId="CommentReference">
    <w:name w:val="annotation reference"/>
    <w:basedOn w:val="DefaultParagraphFont"/>
    <w:uiPriority w:val="99"/>
    <w:semiHidden/>
    <w:unhideWhenUsed/>
    <w:rsid w:val="008A7658"/>
    <w:rPr>
      <w:sz w:val="16"/>
      <w:szCs w:val="16"/>
    </w:rPr>
  </w:style>
  <w:style w:type="paragraph" w:styleId="CommentText">
    <w:name w:val="annotation text"/>
    <w:basedOn w:val="Normal"/>
    <w:link w:val="CommentTextChar"/>
    <w:uiPriority w:val="99"/>
    <w:semiHidden/>
    <w:unhideWhenUsed/>
    <w:rsid w:val="008A7658"/>
    <w:pPr>
      <w:spacing w:line="240" w:lineRule="auto"/>
    </w:pPr>
    <w:rPr>
      <w:sz w:val="20"/>
      <w:szCs w:val="20"/>
    </w:rPr>
  </w:style>
  <w:style w:type="character" w:customStyle="1" w:styleId="CommentTextChar">
    <w:name w:val="Comment Text Char"/>
    <w:basedOn w:val="DefaultParagraphFont"/>
    <w:link w:val="CommentText"/>
    <w:uiPriority w:val="99"/>
    <w:semiHidden/>
    <w:rsid w:val="008A7658"/>
    <w:rPr>
      <w:sz w:val="20"/>
      <w:szCs w:val="20"/>
    </w:rPr>
  </w:style>
  <w:style w:type="paragraph" w:styleId="CommentSubject">
    <w:name w:val="annotation subject"/>
    <w:basedOn w:val="CommentText"/>
    <w:next w:val="CommentText"/>
    <w:link w:val="CommentSubjectChar"/>
    <w:uiPriority w:val="99"/>
    <w:semiHidden/>
    <w:unhideWhenUsed/>
    <w:rsid w:val="008A7658"/>
    <w:rPr>
      <w:b/>
      <w:bCs/>
    </w:rPr>
  </w:style>
  <w:style w:type="character" w:customStyle="1" w:styleId="CommentSubjectChar">
    <w:name w:val="Comment Subject Char"/>
    <w:basedOn w:val="CommentTextChar"/>
    <w:link w:val="CommentSubject"/>
    <w:uiPriority w:val="99"/>
    <w:semiHidden/>
    <w:rsid w:val="008A7658"/>
    <w:rPr>
      <w:b/>
      <w:bCs/>
      <w:sz w:val="20"/>
      <w:szCs w:val="20"/>
    </w:rPr>
  </w:style>
  <w:style w:type="character" w:styleId="LineNumber">
    <w:name w:val="line number"/>
    <w:basedOn w:val="DefaultParagraphFont"/>
    <w:uiPriority w:val="99"/>
    <w:semiHidden/>
    <w:unhideWhenUsed/>
    <w:rsid w:val="003F72EA"/>
  </w:style>
  <w:style w:type="paragraph" w:styleId="Revision">
    <w:name w:val="Revision"/>
    <w:hidden/>
    <w:uiPriority w:val="99"/>
    <w:semiHidden/>
    <w:rsid w:val="000342AA"/>
    <w:pPr>
      <w:spacing w:after="0" w:line="240" w:lineRule="auto"/>
    </w:pPr>
  </w:style>
  <w:style w:type="character" w:styleId="Strong">
    <w:name w:val="Strong"/>
    <w:basedOn w:val="DefaultParagraphFont"/>
    <w:uiPriority w:val="22"/>
    <w:qFormat/>
    <w:rsid w:val="0006135B"/>
    <w:rPr>
      <w:b/>
      <w:bCs/>
    </w:rPr>
  </w:style>
  <w:style w:type="character" w:customStyle="1" w:styleId="UnresolvedMention1">
    <w:name w:val="Unresolved Mention1"/>
    <w:basedOn w:val="DefaultParagraphFont"/>
    <w:uiPriority w:val="99"/>
    <w:semiHidden/>
    <w:unhideWhenUsed/>
    <w:rsid w:val="00B82FE1"/>
    <w:rPr>
      <w:color w:val="605E5C"/>
      <w:shd w:val="clear" w:color="auto" w:fill="E1DFDD"/>
    </w:rPr>
  </w:style>
  <w:style w:type="character" w:customStyle="1" w:styleId="UnresolvedMention2">
    <w:name w:val="Unresolved Mention2"/>
    <w:basedOn w:val="DefaultParagraphFont"/>
    <w:uiPriority w:val="99"/>
    <w:semiHidden/>
    <w:unhideWhenUsed/>
    <w:rsid w:val="001362B5"/>
    <w:rPr>
      <w:color w:val="605E5C"/>
      <w:shd w:val="clear" w:color="auto" w:fill="E1DFDD"/>
    </w:rPr>
  </w:style>
  <w:style w:type="paragraph" w:customStyle="1" w:styleId="MDPI16affiliation">
    <w:name w:val="MDPI_1.6_affiliation"/>
    <w:basedOn w:val="Normal"/>
    <w:qFormat/>
    <w:rsid w:val="00491758"/>
    <w:pPr>
      <w:adjustRightInd w:val="0"/>
      <w:snapToGrid w:val="0"/>
      <w:spacing w:after="0" w:line="200" w:lineRule="atLeast"/>
      <w:ind w:left="311" w:hanging="198"/>
    </w:pPr>
    <w:rPr>
      <w:rFonts w:ascii="Palatino Linotype" w:eastAsia="Times New Roman" w:hAnsi="Palatino Linotype" w:cs="Times New Roman"/>
      <w:color w:val="000000"/>
      <w:sz w:val="18"/>
      <w:szCs w:val="18"/>
      <w:lang w:eastAsia="de-DE" w:bidi="en-US"/>
    </w:rPr>
  </w:style>
  <w:style w:type="character" w:styleId="FollowedHyperlink">
    <w:name w:val="FollowedHyperlink"/>
    <w:basedOn w:val="DefaultParagraphFont"/>
    <w:uiPriority w:val="99"/>
    <w:semiHidden/>
    <w:unhideWhenUsed/>
    <w:rsid w:val="00435EDC"/>
    <w:rPr>
      <w:color w:val="954F72" w:themeColor="followedHyperlink"/>
      <w:u w:val="single"/>
    </w:rPr>
  </w:style>
  <w:style w:type="table" w:styleId="TableGrid">
    <w:name w:val="Table Grid"/>
    <w:basedOn w:val="TableNormal"/>
    <w:uiPriority w:val="39"/>
    <w:rsid w:val="000213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9267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926775"/>
    <w:pPr>
      <w:pBdr>
        <w:left w:val="single" w:sz="4" w:space="0" w:color="auto"/>
      </w:pBdr>
      <w:spacing w:before="100" w:beforeAutospacing="1" w:after="100" w:afterAutospacing="1" w:line="240" w:lineRule="auto"/>
      <w:jc w:val="center"/>
    </w:pPr>
    <w:rPr>
      <w:rFonts w:ascii="Arial" w:eastAsia="Times New Roman" w:hAnsi="Arial" w:cs="Arial"/>
      <w:b/>
      <w:bCs/>
      <w:color w:val="000000"/>
    </w:rPr>
  </w:style>
  <w:style w:type="paragraph" w:customStyle="1" w:styleId="xl66">
    <w:name w:val="xl66"/>
    <w:basedOn w:val="Normal"/>
    <w:rsid w:val="00926775"/>
    <w:pPr>
      <w:spacing w:before="100" w:beforeAutospacing="1" w:after="100" w:afterAutospacing="1" w:line="240" w:lineRule="auto"/>
      <w:jc w:val="center"/>
    </w:pPr>
    <w:rPr>
      <w:rFonts w:ascii="Arial" w:eastAsia="Times New Roman" w:hAnsi="Arial" w:cs="Arial"/>
      <w:b/>
      <w:bCs/>
      <w:color w:val="000000"/>
    </w:rPr>
  </w:style>
  <w:style w:type="paragraph" w:customStyle="1" w:styleId="xl67">
    <w:name w:val="xl67"/>
    <w:basedOn w:val="Normal"/>
    <w:rsid w:val="00926775"/>
    <w:pPr>
      <w:spacing w:before="100" w:beforeAutospacing="1" w:after="100" w:afterAutospacing="1" w:line="240" w:lineRule="auto"/>
      <w:jc w:val="center"/>
    </w:pPr>
    <w:rPr>
      <w:rFonts w:ascii="Arial" w:eastAsia="Times New Roman" w:hAnsi="Arial" w:cs="Arial"/>
      <w:color w:val="000000"/>
    </w:rPr>
  </w:style>
  <w:style w:type="paragraph" w:customStyle="1" w:styleId="xl68">
    <w:name w:val="xl68"/>
    <w:basedOn w:val="Normal"/>
    <w:rsid w:val="00926775"/>
    <w:pPr>
      <w:pBdr>
        <w:left w:val="single" w:sz="4" w:space="0" w:color="auto"/>
      </w:pBdr>
      <w:spacing w:before="100" w:beforeAutospacing="1" w:after="100" w:afterAutospacing="1" w:line="240" w:lineRule="auto"/>
      <w:jc w:val="center"/>
    </w:pPr>
    <w:rPr>
      <w:rFonts w:ascii="Arial" w:eastAsia="Times New Roman" w:hAnsi="Arial" w:cs="Arial"/>
      <w:color w:val="000000"/>
    </w:rPr>
  </w:style>
  <w:style w:type="paragraph" w:customStyle="1" w:styleId="xl69">
    <w:name w:val="xl69"/>
    <w:basedOn w:val="Normal"/>
    <w:rsid w:val="00926775"/>
    <w:pPr>
      <w:spacing w:before="100" w:beforeAutospacing="1" w:after="100" w:afterAutospacing="1" w:line="240" w:lineRule="auto"/>
    </w:pPr>
    <w:rPr>
      <w:rFonts w:ascii="Arial" w:eastAsia="Times New Roman" w:hAnsi="Arial" w:cs="Arial"/>
      <w:b/>
      <w:bCs/>
      <w:color w:val="000000"/>
    </w:rPr>
  </w:style>
  <w:style w:type="paragraph" w:customStyle="1" w:styleId="xl70">
    <w:name w:val="xl70"/>
    <w:basedOn w:val="Normal"/>
    <w:rsid w:val="00926775"/>
    <w:pPr>
      <w:spacing w:before="100" w:beforeAutospacing="1" w:after="100" w:afterAutospacing="1" w:line="240" w:lineRule="auto"/>
    </w:pPr>
    <w:rPr>
      <w:rFonts w:ascii="Arial" w:eastAsia="Times New Roman" w:hAnsi="Arial" w:cs="Arial"/>
    </w:rPr>
  </w:style>
  <w:style w:type="paragraph" w:customStyle="1" w:styleId="xl71">
    <w:name w:val="xl71"/>
    <w:basedOn w:val="Normal"/>
    <w:rsid w:val="00926775"/>
    <w:pPr>
      <w:spacing w:before="100" w:beforeAutospacing="1" w:after="100" w:afterAutospacing="1" w:line="240" w:lineRule="auto"/>
    </w:pPr>
    <w:rPr>
      <w:rFonts w:ascii="Arial" w:eastAsia="Times New Roman" w:hAnsi="Arial" w:cs="Arial"/>
      <w:color w:val="000000"/>
    </w:rPr>
  </w:style>
  <w:style w:type="paragraph" w:customStyle="1" w:styleId="xl72">
    <w:name w:val="xl72"/>
    <w:basedOn w:val="Normal"/>
    <w:rsid w:val="00926775"/>
    <w:pPr>
      <w:pBdr>
        <w:left w:val="single" w:sz="4" w:space="0" w:color="auto"/>
      </w:pBdr>
      <w:spacing w:before="100" w:beforeAutospacing="1" w:after="100" w:afterAutospacing="1" w:line="240" w:lineRule="auto"/>
      <w:jc w:val="center"/>
    </w:pPr>
    <w:rPr>
      <w:rFonts w:ascii="Arial" w:eastAsia="Times New Roman" w:hAnsi="Arial" w:cs="Arial"/>
      <w:color w:val="000000"/>
    </w:rPr>
  </w:style>
  <w:style w:type="paragraph" w:customStyle="1" w:styleId="xl73">
    <w:name w:val="xl73"/>
    <w:basedOn w:val="Normal"/>
    <w:rsid w:val="00926775"/>
    <w:pPr>
      <w:spacing w:before="100" w:beforeAutospacing="1" w:after="100" w:afterAutospacing="1" w:line="240" w:lineRule="auto"/>
      <w:jc w:val="center"/>
    </w:pPr>
    <w:rPr>
      <w:rFonts w:ascii="Arial" w:eastAsia="Times New Roman" w:hAnsi="Arial" w:cs="Arial"/>
      <w:color w:val="000000"/>
    </w:rPr>
  </w:style>
  <w:style w:type="paragraph" w:customStyle="1" w:styleId="xl74">
    <w:name w:val="xl74"/>
    <w:basedOn w:val="Normal"/>
    <w:rsid w:val="00926775"/>
    <w:pPr>
      <w:spacing w:before="100" w:beforeAutospacing="1" w:after="100" w:afterAutospacing="1" w:line="240" w:lineRule="auto"/>
    </w:pPr>
    <w:rPr>
      <w:rFonts w:ascii="Arial" w:eastAsia="Times New Roman" w:hAnsi="Arial" w:cs="Arial"/>
      <w:b/>
      <w:bCs/>
      <w:color w:val="000000"/>
    </w:rPr>
  </w:style>
  <w:style w:type="paragraph" w:customStyle="1" w:styleId="xl75">
    <w:name w:val="xl75"/>
    <w:basedOn w:val="Normal"/>
    <w:rsid w:val="00926775"/>
    <w:pPr>
      <w:spacing w:before="100" w:beforeAutospacing="1" w:after="100" w:afterAutospacing="1" w:line="240" w:lineRule="auto"/>
      <w:jc w:val="right"/>
    </w:pPr>
    <w:rPr>
      <w:rFonts w:ascii="Arial" w:eastAsia="Times New Roman" w:hAnsi="Arial" w:cs="Arial"/>
      <w:color w:val="000000"/>
    </w:rPr>
  </w:style>
  <w:style w:type="paragraph" w:customStyle="1" w:styleId="xl76">
    <w:name w:val="xl76"/>
    <w:basedOn w:val="Normal"/>
    <w:rsid w:val="00926775"/>
    <w:pPr>
      <w:spacing w:before="100" w:beforeAutospacing="1" w:after="100" w:afterAutospacing="1" w:line="240" w:lineRule="auto"/>
    </w:pPr>
    <w:rPr>
      <w:rFonts w:ascii="Arial" w:eastAsia="Times New Roman" w:hAnsi="Arial" w:cs="Arial"/>
    </w:rPr>
  </w:style>
  <w:style w:type="paragraph" w:customStyle="1" w:styleId="xl77">
    <w:name w:val="xl77"/>
    <w:basedOn w:val="Normal"/>
    <w:rsid w:val="00926775"/>
    <w:pPr>
      <w:pBdr>
        <w:left w:val="single" w:sz="4" w:space="0" w:color="auto"/>
      </w:pBdr>
      <w:spacing w:before="100" w:beforeAutospacing="1" w:after="100" w:afterAutospacing="1" w:line="240" w:lineRule="auto"/>
      <w:jc w:val="center"/>
    </w:pPr>
    <w:rPr>
      <w:rFonts w:ascii="Arial" w:eastAsia="Times New Roman" w:hAnsi="Arial" w:cs="Arial"/>
    </w:rPr>
  </w:style>
  <w:style w:type="paragraph" w:customStyle="1" w:styleId="xl78">
    <w:name w:val="xl78"/>
    <w:basedOn w:val="Normal"/>
    <w:rsid w:val="00926775"/>
    <w:pPr>
      <w:spacing w:before="100" w:beforeAutospacing="1" w:after="100" w:afterAutospacing="1" w:line="240" w:lineRule="auto"/>
      <w:jc w:val="center"/>
    </w:pPr>
    <w:rPr>
      <w:rFonts w:ascii="Arial" w:eastAsia="Times New Roman" w:hAnsi="Arial" w:cs="Arial"/>
    </w:rPr>
  </w:style>
  <w:style w:type="paragraph" w:customStyle="1" w:styleId="xl79">
    <w:name w:val="xl79"/>
    <w:basedOn w:val="Normal"/>
    <w:rsid w:val="00926775"/>
    <w:pPr>
      <w:spacing w:before="100" w:beforeAutospacing="1" w:after="100" w:afterAutospacing="1" w:line="240" w:lineRule="auto"/>
      <w:jc w:val="center"/>
    </w:pPr>
    <w:rPr>
      <w:rFonts w:ascii="Arial" w:eastAsia="Times New Roman" w:hAnsi="Arial" w:cs="Arial"/>
      <w:b/>
      <w:bCs/>
    </w:rPr>
  </w:style>
  <w:style w:type="paragraph" w:customStyle="1" w:styleId="xl80">
    <w:name w:val="xl80"/>
    <w:basedOn w:val="Normal"/>
    <w:rsid w:val="00926775"/>
    <w:pPr>
      <w:spacing w:before="100" w:beforeAutospacing="1" w:after="100" w:afterAutospacing="1" w:line="240" w:lineRule="auto"/>
      <w:jc w:val="center"/>
    </w:pPr>
    <w:rPr>
      <w:rFonts w:ascii="Arial" w:eastAsia="Times New Roman" w:hAnsi="Arial" w:cs="Arial"/>
      <w:b/>
      <w:bCs/>
      <w:color w:val="000000"/>
    </w:rPr>
  </w:style>
  <w:style w:type="paragraph" w:customStyle="1" w:styleId="xl81">
    <w:name w:val="xl81"/>
    <w:basedOn w:val="Normal"/>
    <w:rsid w:val="00926775"/>
    <w:pPr>
      <w:spacing w:before="100" w:beforeAutospacing="1" w:after="100" w:afterAutospacing="1" w:line="240" w:lineRule="auto"/>
      <w:jc w:val="center"/>
    </w:pPr>
    <w:rPr>
      <w:rFonts w:ascii="Arial" w:eastAsia="Times New Roman" w:hAnsi="Arial" w:cs="Arial"/>
      <w:color w:val="000000"/>
    </w:rPr>
  </w:style>
  <w:style w:type="paragraph" w:customStyle="1" w:styleId="xl82">
    <w:name w:val="xl82"/>
    <w:basedOn w:val="Normal"/>
    <w:rsid w:val="00926775"/>
    <w:pPr>
      <w:spacing w:before="100" w:beforeAutospacing="1" w:after="100" w:afterAutospacing="1" w:line="240" w:lineRule="auto"/>
      <w:jc w:val="center"/>
    </w:pPr>
    <w:rPr>
      <w:rFonts w:ascii="Arial" w:eastAsia="Times New Roman"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274976">
      <w:bodyDiv w:val="1"/>
      <w:marLeft w:val="0"/>
      <w:marRight w:val="0"/>
      <w:marTop w:val="0"/>
      <w:marBottom w:val="0"/>
      <w:divBdr>
        <w:top w:val="none" w:sz="0" w:space="0" w:color="auto"/>
        <w:left w:val="none" w:sz="0" w:space="0" w:color="auto"/>
        <w:bottom w:val="none" w:sz="0" w:space="0" w:color="auto"/>
        <w:right w:val="none" w:sz="0" w:space="0" w:color="auto"/>
      </w:divBdr>
    </w:div>
    <w:div w:id="52242715">
      <w:bodyDiv w:val="1"/>
      <w:marLeft w:val="0"/>
      <w:marRight w:val="0"/>
      <w:marTop w:val="0"/>
      <w:marBottom w:val="0"/>
      <w:divBdr>
        <w:top w:val="none" w:sz="0" w:space="0" w:color="auto"/>
        <w:left w:val="none" w:sz="0" w:space="0" w:color="auto"/>
        <w:bottom w:val="none" w:sz="0" w:space="0" w:color="auto"/>
        <w:right w:val="none" w:sz="0" w:space="0" w:color="auto"/>
      </w:divBdr>
    </w:div>
    <w:div w:id="329219734">
      <w:bodyDiv w:val="1"/>
      <w:marLeft w:val="0"/>
      <w:marRight w:val="0"/>
      <w:marTop w:val="0"/>
      <w:marBottom w:val="0"/>
      <w:divBdr>
        <w:top w:val="none" w:sz="0" w:space="0" w:color="auto"/>
        <w:left w:val="none" w:sz="0" w:space="0" w:color="auto"/>
        <w:bottom w:val="none" w:sz="0" w:space="0" w:color="auto"/>
        <w:right w:val="none" w:sz="0" w:space="0" w:color="auto"/>
      </w:divBdr>
    </w:div>
    <w:div w:id="335426260">
      <w:bodyDiv w:val="1"/>
      <w:marLeft w:val="0"/>
      <w:marRight w:val="0"/>
      <w:marTop w:val="0"/>
      <w:marBottom w:val="0"/>
      <w:divBdr>
        <w:top w:val="none" w:sz="0" w:space="0" w:color="auto"/>
        <w:left w:val="none" w:sz="0" w:space="0" w:color="auto"/>
        <w:bottom w:val="none" w:sz="0" w:space="0" w:color="auto"/>
        <w:right w:val="none" w:sz="0" w:space="0" w:color="auto"/>
      </w:divBdr>
    </w:div>
    <w:div w:id="351536596">
      <w:bodyDiv w:val="1"/>
      <w:marLeft w:val="0"/>
      <w:marRight w:val="0"/>
      <w:marTop w:val="0"/>
      <w:marBottom w:val="0"/>
      <w:divBdr>
        <w:top w:val="none" w:sz="0" w:space="0" w:color="auto"/>
        <w:left w:val="none" w:sz="0" w:space="0" w:color="auto"/>
        <w:bottom w:val="none" w:sz="0" w:space="0" w:color="auto"/>
        <w:right w:val="none" w:sz="0" w:space="0" w:color="auto"/>
      </w:divBdr>
    </w:div>
    <w:div w:id="395595794">
      <w:bodyDiv w:val="1"/>
      <w:marLeft w:val="0"/>
      <w:marRight w:val="0"/>
      <w:marTop w:val="0"/>
      <w:marBottom w:val="0"/>
      <w:divBdr>
        <w:top w:val="none" w:sz="0" w:space="0" w:color="auto"/>
        <w:left w:val="none" w:sz="0" w:space="0" w:color="auto"/>
        <w:bottom w:val="none" w:sz="0" w:space="0" w:color="auto"/>
        <w:right w:val="none" w:sz="0" w:space="0" w:color="auto"/>
      </w:divBdr>
    </w:div>
    <w:div w:id="438067633">
      <w:bodyDiv w:val="1"/>
      <w:marLeft w:val="0"/>
      <w:marRight w:val="0"/>
      <w:marTop w:val="0"/>
      <w:marBottom w:val="0"/>
      <w:divBdr>
        <w:top w:val="none" w:sz="0" w:space="0" w:color="auto"/>
        <w:left w:val="none" w:sz="0" w:space="0" w:color="auto"/>
        <w:bottom w:val="none" w:sz="0" w:space="0" w:color="auto"/>
        <w:right w:val="none" w:sz="0" w:space="0" w:color="auto"/>
      </w:divBdr>
    </w:div>
    <w:div w:id="440075515">
      <w:bodyDiv w:val="1"/>
      <w:marLeft w:val="0"/>
      <w:marRight w:val="0"/>
      <w:marTop w:val="0"/>
      <w:marBottom w:val="0"/>
      <w:divBdr>
        <w:top w:val="none" w:sz="0" w:space="0" w:color="auto"/>
        <w:left w:val="none" w:sz="0" w:space="0" w:color="auto"/>
        <w:bottom w:val="none" w:sz="0" w:space="0" w:color="auto"/>
        <w:right w:val="none" w:sz="0" w:space="0" w:color="auto"/>
      </w:divBdr>
    </w:div>
    <w:div w:id="464934166">
      <w:bodyDiv w:val="1"/>
      <w:marLeft w:val="0"/>
      <w:marRight w:val="0"/>
      <w:marTop w:val="0"/>
      <w:marBottom w:val="0"/>
      <w:divBdr>
        <w:top w:val="none" w:sz="0" w:space="0" w:color="auto"/>
        <w:left w:val="none" w:sz="0" w:space="0" w:color="auto"/>
        <w:bottom w:val="none" w:sz="0" w:space="0" w:color="auto"/>
        <w:right w:val="none" w:sz="0" w:space="0" w:color="auto"/>
      </w:divBdr>
    </w:div>
    <w:div w:id="473177685">
      <w:bodyDiv w:val="1"/>
      <w:marLeft w:val="0"/>
      <w:marRight w:val="0"/>
      <w:marTop w:val="0"/>
      <w:marBottom w:val="0"/>
      <w:divBdr>
        <w:top w:val="none" w:sz="0" w:space="0" w:color="auto"/>
        <w:left w:val="none" w:sz="0" w:space="0" w:color="auto"/>
        <w:bottom w:val="none" w:sz="0" w:space="0" w:color="auto"/>
        <w:right w:val="none" w:sz="0" w:space="0" w:color="auto"/>
      </w:divBdr>
    </w:div>
    <w:div w:id="487331473">
      <w:bodyDiv w:val="1"/>
      <w:marLeft w:val="0"/>
      <w:marRight w:val="0"/>
      <w:marTop w:val="0"/>
      <w:marBottom w:val="0"/>
      <w:divBdr>
        <w:top w:val="none" w:sz="0" w:space="0" w:color="auto"/>
        <w:left w:val="none" w:sz="0" w:space="0" w:color="auto"/>
        <w:bottom w:val="none" w:sz="0" w:space="0" w:color="auto"/>
        <w:right w:val="none" w:sz="0" w:space="0" w:color="auto"/>
      </w:divBdr>
    </w:div>
    <w:div w:id="511409530">
      <w:bodyDiv w:val="1"/>
      <w:marLeft w:val="0"/>
      <w:marRight w:val="0"/>
      <w:marTop w:val="0"/>
      <w:marBottom w:val="0"/>
      <w:divBdr>
        <w:top w:val="none" w:sz="0" w:space="0" w:color="auto"/>
        <w:left w:val="none" w:sz="0" w:space="0" w:color="auto"/>
        <w:bottom w:val="none" w:sz="0" w:space="0" w:color="auto"/>
        <w:right w:val="none" w:sz="0" w:space="0" w:color="auto"/>
      </w:divBdr>
    </w:div>
    <w:div w:id="514268203">
      <w:bodyDiv w:val="1"/>
      <w:marLeft w:val="0"/>
      <w:marRight w:val="0"/>
      <w:marTop w:val="0"/>
      <w:marBottom w:val="0"/>
      <w:divBdr>
        <w:top w:val="none" w:sz="0" w:space="0" w:color="auto"/>
        <w:left w:val="none" w:sz="0" w:space="0" w:color="auto"/>
        <w:bottom w:val="none" w:sz="0" w:space="0" w:color="auto"/>
        <w:right w:val="none" w:sz="0" w:space="0" w:color="auto"/>
      </w:divBdr>
    </w:div>
    <w:div w:id="554052669">
      <w:bodyDiv w:val="1"/>
      <w:marLeft w:val="0"/>
      <w:marRight w:val="0"/>
      <w:marTop w:val="0"/>
      <w:marBottom w:val="0"/>
      <w:divBdr>
        <w:top w:val="none" w:sz="0" w:space="0" w:color="auto"/>
        <w:left w:val="none" w:sz="0" w:space="0" w:color="auto"/>
        <w:bottom w:val="none" w:sz="0" w:space="0" w:color="auto"/>
        <w:right w:val="none" w:sz="0" w:space="0" w:color="auto"/>
      </w:divBdr>
    </w:div>
    <w:div w:id="555899169">
      <w:bodyDiv w:val="1"/>
      <w:marLeft w:val="0"/>
      <w:marRight w:val="0"/>
      <w:marTop w:val="0"/>
      <w:marBottom w:val="0"/>
      <w:divBdr>
        <w:top w:val="none" w:sz="0" w:space="0" w:color="auto"/>
        <w:left w:val="none" w:sz="0" w:space="0" w:color="auto"/>
        <w:bottom w:val="none" w:sz="0" w:space="0" w:color="auto"/>
        <w:right w:val="none" w:sz="0" w:space="0" w:color="auto"/>
      </w:divBdr>
    </w:div>
    <w:div w:id="579289909">
      <w:bodyDiv w:val="1"/>
      <w:marLeft w:val="0"/>
      <w:marRight w:val="0"/>
      <w:marTop w:val="0"/>
      <w:marBottom w:val="0"/>
      <w:divBdr>
        <w:top w:val="none" w:sz="0" w:space="0" w:color="auto"/>
        <w:left w:val="none" w:sz="0" w:space="0" w:color="auto"/>
        <w:bottom w:val="none" w:sz="0" w:space="0" w:color="auto"/>
        <w:right w:val="none" w:sz="0" w:space="0" w:color="auto"/>
      </w:divBdr>
    </w:div>
    <w:div w:id="624771304">
      <w:bodyDiv w:val="1"/>
      <w:marLeft w:val="0"/>
      <w:marRight w:val="0"/>
      <w:marTop w:val="0"/>
      <w:marBottom w:val="0"/>
      <w:divBdr>
        <w:top w:val="none" w:sz="0" w:space="0" w:color="auto"/>
        <w:left w:val="none" w:sz="0" w:space="0" w:color="auto"/>
        <w:bottom w:val="none" w:sz="0" w:space="0" w:color="auto"/>
        <w:right w:val="none" w:sz="0" w:space="0" w:color="auto"/>
      </w:divBdr>
    </w:div>
    <w:div w:id="629213364">
      <w:bodyDiv w:val="1"/>
      <w:marLeft w:val="0"/>
      <w:marRight w:val="0"/>
      <w:marTop w:val="0"/>
      <w:marBottom w:val="0"/>
      <w:divBdr>
        <w:top w:val="none" w:sz="0" w:space="0" w:color="auto"/>
        <w:left w:val="none" w:sz="0" w:space="0" w:color="auto"/>
        <w:bottom w:val="none" w:sz="0" w:space="0" w:color="auto"/>
        <w:right w:val="none" w:sz="0" w:space="0" w:color="auto"/>
      </w:divBdr>
    </w:div>
    <w:div w:id="669139548">
      <w:bodyDiv w:val="1"/>
      <w:marLeft w:val="0"/>
      <w:marRight w:val="0"/>
      <w:marTop w:val="0"/>
      <w:marBottom w:val="0"/>
      <w:divBdr>
        <w:top w:val="none" w:sz="0" w:space="0" w:color="auto"/>
        <w:left w:val="none" w:sz="0" w:space="0" w:color="auto"/>
        <w:bottom w:val="none" w:sz="0" w:space="0" w:color="auto"/>
        <w:right w:val="none" w:sz="0" w:space="0" w:color="auto"/>
      </w:divBdr>
    </w:div>
    <w:div w:id="693118823">
      <w:bodyDiv w:val="1"/>
      <w:marLeft w:val="0"/>
      <w:marRight w:val="0"/>
      <w:marTop w:val="0"/>
      <w:marBottom w:val="0"/>
      <w:divBdr>
        <w:top w:val="none" w:sz="0" w:space="0" w:color="auto"/>
        <w:left w:val="none" w:sz="0" w:space="0" w:color="auto"/>
        <w:bottom w:val="none" w:sz="0" w:space="0" w:color="auto"/>
        <w:right w:val="none" w:sz="0" w:space="0" w:color="auto"/>
      </w:divBdr>
    </w:div>
    <w:div w:id="711348982">
      <w:bodyDiv w:val="1"/>
      <w:marLeft w:val="0"/>
      <w:marRight w:val="0"/>
      <w:marTop w:val="0"/>
      <w:marBottom w:val="0"/>
      <w:divBdr>
        <w:top w:val="none" w:sz="0" w:space="0" w:color="auto"/>
        <w:left w:val="none" w:sz="0" w:space="0" w:color="auto"/>
        <w:bottom w:val="none" w:sz="0" w:space="0" w:color="auto"/>
        <w:right w:val="none" w:sz="0" w:space="0" w:color="auto"/>
      </w:divBdr>
    </w:div>
    <w:div w:id="734932080">
      <w:bodyDiv w:val="1"/>
      <w:marLeft w:val="0"/>
      <w:marRight w:val="0"/>
      <w:marTop w:val="0"/>
      <w:marBottom w:val="0"/>
      <w:divBdr>
        <w:top w:val="none" w:sz="0" w:space="0" w:color="auto"/>
        <w:left w:val="none" w:sz="0" w:space="0" w:color="auto"/>
        <w:bottom w:val="none" w:sz="0" w:space="0" w:color="auto"/>
        <w:right w:val="none" w:sz="0" w:space="0" w:color="auto"/>
      </w:divBdr>
    </w:div>
    <w:div w:id="907570895">
      <w:bodyDiv w:val="1"/>
      <w:marLeft w:val="0"/>
      <w:marRight w:val="0"/>
      <w:marTop w:val="0"/>
      <w:marBottom w:val="0"/>
      <w:divBdr>
        <w:top w:val="none" w:sz="0" w:space="0" w:color="auto"/>
        <w:left w:val="none" w:sz="0" w:space="0" w:color="auto"/>
        <w:bottom w:val="none" w:sz="0" w:space="0" w:color="auto"/>
        <w:right w:val="none" w:sz="0" w:space="0" w:color="auto"/>
      </w:divBdr>
    </w:div>
    <w:div w:id="933980401">
      <w:bodyDiv w:val="1"/>
      <w:marLeft w:val="0"/>
      <w:marRight w:val="0"/>
      <w:marTop w:val="0"/>
      <w:marBottom w:val="0"/>
      <w:divBdr>
        <w:top w:val="none" w:sz="0" w:space="0" w:color="auto"/>
        <w:left w:val="none" w:sz="0" w:space="0" w:color="auto"/>
        <w:bottom w:val="none" w:sz="0" w:space="0" w:color="auto"/>
        <w:right w:val="none" w:sz="0" w:space="0" w:color="auto"/>
      </w:divBdr>
    </w:div>
    <w:div w:id="947126759">
      <w:bodyDiv w:val="1"/>
      <w:marLeft w:val="0"/>
      <w:marRight w:val="0"/>
      <w:marTop w:val="0"/>
      <w:marBottom w:val="0"/>
      <w:divBdr>
        <w:top w:val="none" w:sz="0" w:space="0" w:color="auto"/>
        <w:left w:val="none" w:sz="0" w:space="0" w:color="auto"/>
        <w:bottom w:val="none" w:sz="0" w:space="0" w:color="auto"/>
        <w:right w:val="none" w:sz="0" w:space="0" w:color="auto"/>
      </w:divBdr>
    </w:div>
    <w:div w:id="952592394">
      <w:bodyDiv w:val="1"/>
      <w:marLeft w:val="0"/>
      <w:marRight w:val="0"/>
      <w:marTop w:val="0"/>
      <w:marBottom w:val="0"/>
      <w:divBdr>
        <w:top w:val="none" w:sz="0" w:space="0" w:color="auto"/>
        <w:left w:val="none" w:sz="0" w:space="0" w:color="auto"/>
        <w:bottom w:val="none" w:sz="0" w:space="0" w:color="auto"/>
        <w:right w:val="none" w:sz="0" w:space="0" w:color="auto"/>
      </w:divBdr>
    </w:div>
    <w:div w:id="959458066">
      <w:bodyDiv w:val="1"/>
      <w:marLeft w:val="0"/>
      <w:marRight w:val="0"/>
      <w:marTop w:val="0"/>
      <w:marBottom w:val="0"/>
      <w:divBdr>
        <w:top w:val="none" w:sz="0" w:space="0" w:color="auto"/>
        <w:left w:val="none" w:sz="0" w:space="0" w:color="auto"/>
        <w:bottom w:val="none" w:sz="0" w:space="0" w:color="auto"/>
        <w:right w:val="none" w:sz="0" w:space="0" w:color="auto"/>
      </w:divBdr>
    </w:div>
    <w:div w:id="977221712">
      <w:bodyDiv w:val="1"/>
      <w:marLeft w:val="0"/>
      <w:marRight w:val="0"/>
      <w:marTop w:val="0"/>
      <w:marBottom w:val="0"/>
      <w:divBdr>
        <w:top w:val="none" w:sz="0" w:space="0" w:color="auto"/>
        <w:left w:val="none" w:sz="0" w:space="0" w:color="auto"/>
        <w:bottom w:val="none" w:sz="0" w:space="0" w:color="auto"/>
        <w:right w:val="none" w:sz="0" w:space="0" w:color="auto"/>
      </w:divBdr>
    </w:div>
    <w:div w:id="1023744934">
      <w:bodyDiv w:val="1"/>
      <w:marLeft w:val="0"/>
      <w:marRight w:val="0"/>
      <w:marTop w:val="0"/>
      <w:marBottom w:val="0"/>
      <w:divBdr>
        <w:top w:val="none" w:sz="0" w:space="0" w:color="auto"/>
        <w:left w:val="none" w:sz="0" w:space="0" w:color="auto"/>
        <w:bottom w:val="none" w:sz="0" w:space="0" w:color="auto"/>
        <w:right w:val="none" w:sz="0" w:space="0" w:color="auto"/>
      </w:divBdr>
    </w:div>
    <w:div w:id="1026756714">
      <w:bodyDiv w:val="1"/>
      <w:marLeft w:val="0"/>
      <w:marRight w:val="0"/>
      <w:marTop w:val="0"/>
      <w:marBottom w:val="0"/>
      <w:divBdr>
        <w:top w:val="none" w:sz="0" w:space="0" w:color="auto"/>
        <w:left w:val="none" w:sz="0" w:space="0" w:color="auto"/>
        <w:bottom w:val="none" w:sz="0" w:space="0" w:color="auto"/>
        <w:right w:val="none" w:sz="0" w:space="0" w:color="auto"/>
      </w:divBdr>
    </w:div>
    <w:div w:id="1130785318">
      <w:bodyDiv w:val="1"/>
      <w:marLeft w:val="0"/>
      <w:marRight w:val="0"/>
      <w:marTop w:val="0"/>
      <w:marBottom w:val="0"/>
      <w:divBdr>
        <w:top w:val="none" w:sz="0" w:space="0" w:color="auto"/>
        <w:left w:val="none" w:sz="0" w:space="0" w:color="auto"/>
        <w:bottom w:val="none" w:sz="0" w:space="0" w:color="auto"/>
        <w:right w:val="none" w:sz="0" w:space="0" w:color="auto"/>
      </w:divBdr>
    </w:div>
    <w:div w:id="1248461636">
      <w:bodyDiv w:val="1"/>
      <w:marLeft w:val="0"/>
      <w:marRight w:val="0"/>
      <w:marTop w:val="0"/>
      <w:marBottom w:val="0"/>
      <w:divBdr>
        <w:top w:val="none" w:sz="0" w:space="0" w:color="auto"/>
        <w:left w:val="none" w:sz="0" w:space="0" w:color="auto"/>
        <w:bottom w:val="none" w:sz="0" w:space="0" w:color="auto"/>
        <w:right w:val="none" w:sz="0" w:space="0" w:color="auto"/>
      </w:divBdr>
    </w:div>
    <w:div w:id="1260984481">
      <w:bodyDiv w:val="1"/>
      <w:marLeft w:val="0"/>
      <w:marRight w:val="0"/>
      <w:marTop w:val="0"/>
      <w:marBottom w:val="0"/>
      <w:divBdr>
        <w:top w:val="none" w:sz="0" w:space="0" w:color="auto"/>
        <w:left w:val="none" w:sz="0" w:space="0" w:color="auto"/>
        <w:bottom w:val="none" w:sz="0" w:space="0" w:color="auto"/>
        <w:right w:val="none" w:sz="0" w:space="0" w:color="auto"/>
      </w:divBdr>
    </w:div>
    <w:div w:id="1295864203">
      <w:bodyDiv w:val="1"/>
      <w:marLeft w:val="0"/>
      <w:marRight w:val="0"/>
      <w:marTop w:val="0"/>
      <w:marBottom w:val="0"/>
      <w:divBdr>
        <w:top w:val="none" w:sz="0" w:space="0" w:color="auto"/>
        <w:left w:val="none" w:sz="0" w:space="0" w:color="auto"/>
        <w:bottom w:val="none" w:sz="0" w:space="0" w:color="auto"/>
        <w:right w:val="none" w:sz="0" w:space="0" w:color="auto"/>
      </w:divBdr>
    </w:div>
    <w:div w:id="1316299826">
      <w:bodyDiv w:val="1"/>
      <w:marLeft w:val="0"/>
      <w:marRight w:val="0"/>
      <w:marTop w:val="0"/>
      <w:marBottom w:val="0"/>
      <w:divBdr>
        <w:top w:val="none" w:sz="0" w:space="0" w:color="auto"/>
        <w:left w:val="none" w:sz="0" w:space="0" w:color="auto"/>
        <w:bottom w:val="none" w:sz="0" w:space="0" w:color="auto"/>
        <w:right w:val="none" w:sz="0" w:space="0" w:color="auto"/>
      </w:divBdr>
    </w:div>
    <w:div w:id="1362242488">
      <w:bodyDiv w:val="1"/>
      <w:marLeft w:val="0"/>
      <w:marRight w:val="0"/>
      <w:marTop w:val="0"/>
      <w:marBottom w:val="0"/>
      <w:divBdr>
        <w:top w:val="none" w:sz="0" w:space="0" w:color="auto"/>
        <w:left w:val="none" w:sz="0" w:space="0" w:color="auto"/>
        <w:bottom w:val="none" w:sz="0" w:space="0" w:color="auto"/>
        <w:right w:val="none" w:sz="0" w:space="0" w:color="auto"/>
      </w:divBdr>
    </w:div>
    <w:div w:id="1421289934">
      <w:bodyDiv w:val="1"/>
      <w:marLeft w:val="0"/>
      <w:marRight w:val="0"/>
      <w:marTop w:val="0"/>
      <w:marBottom w:val="0"/>
      <w:divBdr>
        <w:top w:val="none" w:sz="0" w:space="0" w:color="auto"/>
        <w:left w:val="none" w:sz="0" w:space="0" w:color="auto"/>
        <w:bottom w:val="none" w:sz="0" w:space="0" w:color="auto"/>
        <w:right w:val="none" w:sz="0" w:space="0" w:color="auto"/>
      </w:divBdr>
    </w:div>
    <w:div w:id="1491865713">
      <w:bodyDiv w:val="1"/>
      <w:marLeft w:val="0"/>
      <w:marRight w:val="0"/>
      <w:marTop w:val="0"/>
      <w:marBottom w:val="0"/>
      <w:divBdr>
        <w:top w:val="none" w:sz="0" w:space="0" w:color="auto"/>
        <w:left w:val="none" w:sz="0" w:space="0" w:color="auto"/>
        <w:bottom w:val="none" w:sz="0" w:space="0" w:color="auto"/>
        <w:right w:val="none" w:sz="0" w:space="0" w:color="auto"/>
      </w:divBdr>
    </w:div>
    <w:div w:id="1499730055">
      <w:bodyDiv w:val="1"/>
      <w:marLeft w:val="0"/>
      <w:marRight w:val="0"/>
      <w:marTop w:val="0"/>
      <w:marBottom w:val="0"/>
      <w:divBdr>
        <w:top w:val="none" w:sz="0" w:space="0" w:color="auto"/>
        <w:left w:val="none" w:sz="0" w:space="0" w:color="auto"/>
        <w:bottom w:val="none" w:sz="0" w:space="0" w:color="auto"/>
        <w:right w:val="none" w:sz="0" w:space="0" w:color="auto"/>
      </w:divBdr>
    </w:div>
    <w:div w:id="1522084906">
      <w:bodyDiv w:val="1"/>
      <w:marLeft w:val="0"/>
      <w:marRight w:val="0"/>
      <w:marTop w:val="0"/>
      <w:marBottom w:val="0"/>
      <w:divBdr>
        <w:top w:val="none" w:sz="0" w:space="0" w:color="auto"/>
        <w:left w:val="none" w:sz="0" w:space="0" w:color="auto"/>
        <w:bottom w:val="none" w:sz="0" w:space="0" w:color="auto"/>
        <w:right w:val="none" w:sz="0" w:space="0" w:color="auto"/>
      </w:divBdr>
    </w:div>
    <w:div w:id="1553733456">
      <w:bodyDiv w:val="1"/>
      <w:marLeft w:val="0"/>
      <w:marRight w:val="0"/>
      <w:marTop w:val="0"/>
      <w:marBottom w:val="0"/>
      <w:divBdr>
        <w:top w:val="none" w:sz="0" w:space="0" w:color="auto"/>
        <w:left w:val="none" w:sz="0" w:space="0" w:color="auto"/>
        <w:bottom w:val="none" w:sz="0" w:space="0" w:color="auto"/>
        <w:right w:val="none" w:sz="0" w:space="0" w:color="auto"/>
      </w:divBdr>
    </w:div>
    <w:div w:id="1571306538">
      <w:bodyDiv w:val="1"/>
      <w:marLeft w:val="0"/>
      <w:marRight w:val="0"/>
      <w:marTop w:val="0"/>
      <w:marBottom w:val="0"/>
      <w:divBdr>
        <w:top w:val="none" w:sz="0" w:space="0" w:color="auto"/>
        <w:left w:val="none" w:sz="0" w:space="0" w:color="auto"/>
        <w:bottom w:val="none" w:sz="0" w:space="0" w:color="auto"/>
        <w:right w:val="none" w:sz="0" w:space="0" w:color="auto"/>
      </w:divBdr>
    </w:div>
    <w:div w:id="1623342891">
      <w:bodyDiv w:val="1"/>
      <w:marLeft w:val="0"/>
      <w:marRight w:val="0"/>
      <w:marTop w:val="0"/>
      <w:marBottom w:val="0"/>
      <w:divBdr>
        <w:top w:val="none" w:sz="0" w:space="0" w:color="auto"/>
        <w:left w:val="none" w:sz="0" w:space="0" w:color="auto"/>
        <w:bottom w:val="none" w:sz="0" w:space="0" w:color="auto"/>
        <w:right w:val="none" w:sz="0" w:space="0" w:color="auto"/>
      </w:divBdr>
    </w:div>
    <w:div w:id="1635717900">
      <w:bodyDiv w:val="1"/>
      <w:marLeft w:val="0"/>
      <w:marRight w:val="0"/>
      <w:marTop w:val="0"/>
      <w:marBottom w:val="0"/>
      <w:divBdr>
        <w:top w:val="none" w:sz="0" w:space="0" w:color="auto"/>
        <w:left w:val="none" w:sz="0" w:space="0" w:color="auto"/>
        <w:bottom w:val="none" w:sz="0" w:space="0" w:color="auto"/>
        <w:right w:val="none" w:sz="0" w:space="0" w:color="auto"/>
      </w:divBdr>
    </w:div>
    <w:div w:id="1780485630">
      <w:bodyDiv w:val="1"/>
      <w:marLeft w:val="0"/>
      <w:marRight w:val="0"/>
      <w:marTop w:val="0"/>
      <w:marBottom w:val="0"/>
      <w:divBdr>
        <w:top w:val="none" w:sz="0" w:space="0" w:color="auto"/>
        <w:left w:val="none" w:sz="0" w:space="0" w:color="auto"/>
        <w:bottom w:val="none" w:sz="0" w:space="0" w:color="auto"/>
        <w:right w:val="none" w:sz="0" w:space="0" w:color="auto"/>
      </w:divBdr>
    </w:div>
    <w:div w:id="1790314325">
      <w:bodyDiv w:val="1"/>
      <w:marLeft w:val="0"/>
      <w:marRight w:val="0"/>
      <w:marTop w:val="0"/>
      <w:marBottom w:val="0"/>
      <w:divBdr>
        <w:top w:val="none" w:sz="0" w:space="0" w:color="auto"/>
        <w:left w:val="none" w:sz="0" w:space="0" w:color="auto"/>
        <w:bottom w:val="none" w:sz="0" w:space="0" w:color="auto"/>
        <w:right w:val="none" w:sz="0" w:space="0" w:color="auto"/>
      </w:divBdr>
    </w:div>
    <w:div w:id="1893733527">
      <w:bodyDiv w:val="1"/>
      <w:marLeft w:val="0"/>
      <w:marRight w:val="0"/>
      <w:marTop w:val="0"/>
      <w:marBottom w:val="0"/>
      <w:divBdr>
        <w:top w:val="none" w:sz="0" w:space="0" w:color="auto"/>
        <w:left w:val="none" w:sz="0" w:space="0" w:color="auto"/>
        <w:bottom w:val="none" w:sz="0" w:space="0" w:color="auto"/>
        <w:right w:val="none" w:sz="0" w:space="0" w:color="auto"/>
      </w:divBdr>
    </w:div>
    <w:div w:id="1902399931">
      <w:bodyDiv w:val="1"/>
      <w:marLeft w:val="0"/>
      <w:marRight w:val="0"/>
      <w:marTop w:val="0"/>
      <w:marBottom w:val="0"/>
      <w:divBdr>
        <w:top w:val="none" w:sz="0" w:space="0" w:color="auto"/>
        <w:left w:val="none" w:sz="0" w:space="0" w:color="auto"/>
        <w:bottom w:val="none" w:sz="0" w:space="0" w:color="auto"/>
        <w:right w:val="none" w:sz="0" w:space="0" w:color="auto"/>
      </w:divBdr>
      <w:divsChild>
        <w:div w:id="578976611">
          <w:marLeft w:val="360"/>
          <w:marRight w:val="0"/>
          <w:marTop w:val="200"/>
          <w:marBottom w:val="0"/>
          <w:divBdr>
            <w:top w:val="none" w:sz="0" w:space="0" w:color="auto"/>
            <w:left w:val="none" w:sz="0" w:space="0" w:color="auto"/>
            <w:bottom w:val="none" w:sz="0" w:space="0" w:color="auto"/>
            <w:right w:val="none" w:sz="0" w:space="0" w:color="auto"/>
          </w:divBdr>
        </w:div>
        <w:div w:id="1009602163">
          <w:marLeft w:val="1080"/>
          <w:marRight w:val="0"/>
          <w:marTop w:val="100"/>
          <w:marBottom w:val="0"/>
          <w:divBdr>
            <w:top w:val="none" w:sz="0" w:space="0" w:color="auto"/>
            <w:left w:val="none" w:sz="0" w:space="0" w:color="auto"/>
            <w:bottom w:val="none" w:sz="0" w:space="0" w:color="auto"/>
            <w:right w:val="none" w:sz="0" w:space="0" w:color="auto"/>
          </w:divBdr>
        </w:div>
        <w:div w:id="1509709008">
          <w:marLeft w:val="1080"/>
          <w:marRight w:val="0"/>
          <w:marTop w:val="100"/>
          <w:marBottom w:val="0"/>
          <w:divBdr>
            <w:top w:val="none" w:sz="0" w:space="0" w:color="auto"/>
            <w:left w:val="none" w:sz="0" w:space="0" w:color="auto"/>
            <w:bottom w:val="none" w:sz="0" w:space="0" w:color="auto"/>
            <w:right w:val="none" w:sz="0" w:space="0" w:color="auto"/>
          </w:divBdr>
        </w:div>
        <w:div w:id="1761412469">
          <w:marLeft w:val="360"/>
          <w:marRight w:val="0"/>
          <w:marTop w:val="200"/>
          <w:marBottom w:val="0"/>
          <w:divBdr>
            <w:top w:val="none" w:sz="0" w:space="0" w:color="auto"/>
            <w:left w:val="none" w:sz="0" w:space="0" w:color="auto"/>
            <w:bottom w:val="none" w:sz="0" w:space="0" w:color="auto"/>
            <w:right w:val="none" w:sz="0" w:space="0" w:color="auto"/>
          </w:divBdr>
        </w:div>
        <w:div w:id="1926181144">
          <w:marLeft w:val="360"/>
          <w:marRight w:val="0"/>
          <w:marTop w:val="200"/>
          <w:marBottom w:val="0"/>
          <w:divBdr>
            <w:top w:val="none" w:sz="0" w:space="0" w:color="auto"/>
            <w:left w:val="none" w:sz="0" w:space="0" w:color="auto"/>
            <w:bottom w:val="none" w:sz="0" w:space="0" w:color="auto"/>
            <w:right w:val="none" w:sz="0" w:space="0" w:color="auto"/>
          </w:divBdr>
        </w:div>
        <w:div w:id="1940487323">
          <w:marLeft w:val="360"/>
          <w:marRight w:val="0"/>
          <w:marTop w:val="200"/>
          <w:marBottom w:val="0"/>
          <w:divBdr>
            <w:top w:val="none" w:sz="0" w:space="0" w:color="auto"/>
            <w:left w:val="none" w:sz="0" w:space="0" w:color="auto"/>
            <w:bottom w:val="none" w:sz="0" w:space="0" w:color="auto"/>
            <w:right w:val="none" w:sz="0" w:space="0" w:color="auto"/>
          </w:divBdr>
        </w:div>
        <w:div w:id="1943027125">
          <w:marLeft w:val="360"/>
          <w:marRight w:val="0"/>
          <w:marTop w:val="200"/>
          <w:marBottom w:val="0"/>
          <w:divBdr>
            <w:top w:val="none" w:sz="0" w:space="0" w:color="auto"/>
            <w:left w:val="none" w:sz="0" w:space="0" w:color="auto"/>
            <w:bottom w:val="none" w:sz="0" w:space="0" w:color="auto"/>
            <w:right w:val="none" w:sz="0" w:space="0" w:color="auto"/>
          </w:divBdr>
        </w:div>
        <w:div w:id="2138452371">
          <w:marLeft w:val="360"/>
          <w:marRight w:val="0"/>
          <w:marTop w:val="200"/>
          <w:marBottom w:val="0"/>
          <w:divBdr>
            <w:top w:val="none" w:sz="0" w:space="0" w:color="auto"/>
            <w:left w:val="none" w:sz="0" w:space="0" w:color="auto"/>
            <w:bottom w:val="none" w:sz="0" w:space="0" w:color="auto"/>
            <w:right w:val="none" w:sz="0" w:space="0" w:color="auto"/>
          </w:divBdr>
        </w:div>
      </w:divsChild>
    </w:div>
    <w:div w:id="1909458767">
      <w:bodyDiv w:val="1"/>
      <w:marLeft w:val="0"/>
      <w:marRight w:val="0"/>
      <w:marTop w:val="0"/>
      <w:marBottom w:val="0"/>
      <w:divBdr>
        <w:top w:val="none" w:sz="0" w:space="0" w:color="auto"/>
        <w:left w:val="none" w:sz="0" w:space="0" w:color="auto"/>
        <w:bottom w:val="none" w:sz="0" w:space="0" w:color="auto"/>
        <w:right w:val="none" w:sz="0" w:space="0" w:color="auto"/>
      </w:divBdr>
    </w:div>
    <w:div w:id="1952860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she@augusta.edu" TargetMode="External"/><Relationship Id="rId13" Type="http://schemas.openxmlformats.org/officeDocument/2006/relationships/hyperlink" Target="http://www.r-project.org" TargetMode="External"/><Relationship Id="rId18" Type="http://schemas.openxmlformats.org/officeDocument/2006/relationships/image" Target="media/image1.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ptran25.shinyapps.io/Diabetic_Peripheral_Neuropathy_Risk" TargetMode="External"/><Relationship Id="rId17" Type="http://schemas.openxmlformats.org/officeDocument/2006/relationships/hyperlink" Target="http://CRAN" TargetMode="External"/><Relationship Id="rId2" Type="http://schemas.openxmlformats.org/officeDocument/2006/relationships/numbering" Target="numbering.xml"/><Relationship Id="rId16" Type="http://schemas.openxmlformats.org/officeDocument/2006/relationships/hyperlink" Target="https://ptran25.shinyapps.io/Diabetic_Peripheral_Neuropathy_Risk"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hyperlink" Target="https://ptran25.shinyapps.io/Diabetic_Peripheral_Neuropathy_Risk" TargetMode="External"/><Relationship Id="rId23"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2.emf"/><Relationship Id="rId4" Type="http://schemas.openxmlformats.org/officeDocument/2006/relationships/settings" Target="settings.xml"/><Relationship Id="rId9" Type="http://schemas.openxmlformats.org/officeDocument/2006/relationships/hyperlink" Target="https://ptran25.shinyapps.io/Diabetic_Peripheral_Neuropathy_Risk" TargetMode="External"/><Relationship Id="rId14" Type="http://schemas.openxmlformats.org/officeDocument/2006/relationships/hyperlink" Target="https://github.com/pmtran5884/T1D_Complications" TargetMode="Externa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CFFB1-202D-426D-802A-2E36873AA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Pages>
  <Words>9480</Words>
  <Characters>54039</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Augusta University</Company>
  <LinksUpToDate>false</LinksUpToDate>
  <CharactersWithSpaces>63393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Paul</dc:creator>
  <cp:keywords/>
  <dc:description/>
  <cp:lastModifiedBy>Purohit, Sharad</cp:lastModifiedBy>
  <cp:revision>51</cp:revision>
  <cp:lastPrinted>2019-09-20T18:24:00Z</cp:lastPrinted>
  <dcterms:created xsi:type="dcterms:W3CDTF">2020-12-24T03:53:00Z</dcterms:created>
  <dcterms:modified xsi:type="dcterms:W3CDTF">2021-01-15T18:38:00Z</dcterms:modified>
</cp:coreProperties>
</file>